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D0C864" w14:textId="33DAD141" w:rsidR="009438C0" w:rsidRDefault="009438C0" w:rsidP="007D238F">
      <w:pPr>
        <w:rPr>
          <w:ins w:id="0" w:author="Jarrett Byrnes" w:date="2023-08-07T21:56:00Z"/>
          <w:b/>
          <w:bCs/>
        </w:rPr>
      </w:pPr>
      <w:r w:rsidRPr="009438C0">
        <w:rPr>
          <w:b/>
          <w:bCs/>
        </w:rPr>
        <w:t xml:space="preserve">Kelp and the City: </w:t>
      </w:r>
      <w:del w:id="1" w:author="Jarrett Byrnes" w:date="2023-08-07T21:55:00Z">
        <w:r w:rsidRPr="009438C0" w:rsidDel="0012694A">
          <w:rPr>
            <w:b/>
            <w:bCs/>
          </w:rPr>
          <w:delText>Assessing</w:delText>
        </w:r>
        <w:r w:rsidDel="0012694A">
          <w:rPr>
            <w:b/>
            <w:bCs/>
          </w:rPr>
          <w:delText xml:space="preserve"> the Synergistic</w:delText>
        </w:r>
        <w:r w:rsidRPr="009438C0" w:rsidDel="0012694A">
          <w:rPr>
            <w:b/>
            <w:bCs/>
          </w:rPr>
          <w:delText xml:space="preserve"> Impacts of </w:delText>
        </w:r>
      </w:del>
      <w:r w:rsidRPr="009438C0">
        <w:rPr>
          <w:b/>
          <w:bCs/>
        </w:rPr>
        <w:t xml:space="preserve">Urbanization </w:t>
      </w:r>
      <w:r>
        <w:rPr>
          <w:b/>
          <w:bCs/>
        </w:rPr>
        <w:t xml:space="preserve">and Climate Change </w:t>
      </w:r>
      <w:ins w:id="2" w:author="Jarrett Byrnes" w:date="2023-08-07T21:55:00Z">
        <w:r w:rsidR="0012694A">
          <w:rPr>
            <w:b/>
            <w:bCs/>
          </w:rPr>
          <w:t>Jointly</w:t>
        </w:r>
      </w:ins>
      <w:ins w:id="3" w:author="Jarrett Byrnes" w:date="2023-08-07T21:56:00Z">
        <w:r w:rsidR="0012694A">
          <w:rPr>
            <w:b/>
            <w:bCs/>
          </w:rPr>
          <w:t xml:space="preserve"> Drive Decreases in Giant Kelp Forests </w:t>
        </w:r>
        <w:r w:rsidR="007D238F">
          <w:rPr>
            <w:b/>
            <w:bCs/>
          </w:rPr>
          <w:t>Across Large Spatial Scales</w:t>
        </w:r>
      </w:ins>
      <w:del w:id="4" w:author="Jarrett Byrnes" w:date="2023-08-07T21:56:00Z">
        <w:r w:rsidRPr="009438C0" w:rsidDel="007D238F">
          <w:rPr>
            <w:b/>
            <w:bCs/>
          </w:rPr>
          <w:delText xml:space="preserve">on </w:delText>
        </w:r>
        <w:r w:rsidRPr="009438C0" w:rsidDel="007D238F">
          <w:rPr>
            <w:b/>
            <w:bCs/>
            <w:i/>
            <w:iCs/>
          </w:rPr>
          <w:delText xml:space="preserve">Macrocystis pyrifera </w:delText>
        </w:r>
      </w:del>
    </w:p>
    <w:p w14:paraId="698624C8" w14:textId="77777777" w:rsidR="007D238F" w:rsidRDefault="007D238F" w:rsidP="007D238F">
      <w:pPr>
        <w:rPr>
          <w:b/>
          <w:bCs/>
          <w:i/>
          <w:iCs/>
        </w:rPr>
      </w:pPr>
    </w:p>
    <w:p w14:paraId="27139912" w14:textId="77777777" w:rsidR="009438C0" w:rsidRPr="009438C0" w:rsidRDefault="009438C0" w:rsidP="009438C0">
      <w:pPr>
        <w:rPr>
          <w:lang w:val="en-US"/>
        </w:rPr>
      </w:pPr>
      <w:r w:rsidRPr="009438C0">
        <w:rPr>
          <w:lang w:val="en-US"/>
        </w:rPr>
        <w:t>Isaac Rosenthal</w:t>
      </w:r>
      <w:r w:rsidRPr="009438C0">
        <w:rPr>
          <w:vertAlign w:val="superscript"/>
          <w:lang w:val="en-US"/>
        </w:rPr>
        <w:t>1</w:t>
      </w:r>
      <w:r w:rsidRPr="009438C0">
        <w:rPr>
          <w:lang w:val="en-US"/>
        </w:rPr>
        <w:t>, Jarrett E. K. Byrnes</w:t>
      </w:r>
      <w:r w:rsidRPr="009438C0">
        <w:rPr>
          <w:vertAlign w:val="superscript"/>
          <w:lang w:val="en-US"/>
        </w:rPr>
        <w:t>2</w:t>
      </w:r>
      <w:r w:rsidRPr="009438C0">
        <w:rPr>
          <w:lang w:val="en-US"/>
        </w:rPr>
        <w:t xml:space="preserve">, </w:t>
      </w:r>
      <w:r w:rsidRPr="009438C0">
        <w:rPr>
          <w:lang w:val="en-US"/>
        </w:rPr>
        <w:br/>
      </w:r>
      <w:r w:rsidRPr="009438C0">
        <w:rPr>
          <w:i/>
          <w:iCs/>
          <w:vertAlign w:val="superscript"/>
          <w:lang w:val="en-US"/>
        </w:rPr>
        <w:t>1</w:t>
      </w:r>
      <w:r w:rsidRPr="009438C0">
        <w:rPr>
          <w:i/>
          <w:iCs/>
          <w:lang w:val="en-US"/>
        </w:rPr>
        <w:t xml:space="preserve">School for the Environment, University of Massachusetts Boston, </w:t>
      </w:r>
      <w:r w:rsidRPr="009438C0">
        <w:rPr>
          <w:i/>
          <w:iCs/>
          <w:vertAlign w:val="superscript"/>
          <w:lang w:val="en-US"/>
        </w:rPr>
        <w:t>2</w:t>
      </w:r>
      <w:r w:rsidRPr="009438C0">
        <w:rPr>
          <w:i/>
          <w:iCs/>
          <w:lang w:val="en-US"/>
        </w:rPr>
        <w:t>Department of Biology, University of Massachusetts Boston</w:t>
      </w:r>
    </w:p>
    <w:p w14:paraId="552E1DB1" w14:textId="77777777" w:rsidR="00F30860" w:rsidRDefault="00F30860">
      <w:pPr>
        <w:rPr>
          <w:ins w:id="5" w:author="Jarrett Byrnes" w:date="2023-08-06T15:30:00Z"/>
        </w:rPr>
      </w:pPr>
    </w:p>
    <w:p w14:paraId="6535F5BA" w14:textId="77777777" w:rsidR="00F30860" w:rsidRDefault="00892605">
      <w:pPr>
        <w:rPr>
          <w:b/>
        </w:rPr>
      </w:pPr>
      <w:r>
        <w:rPr>
          <w:b/>
        </w:rPr>
        <w:t>Summary paragraph</w:t>
      </w:r>
    </w:p>
    <w:p w14:paraId="6220C605" w14:textId="707DF61D" w:rsidR="00F30860" w:rsidRDefault="00892605">
      <w:r>
        <w:t>Giant kelp (</w:t>
      </w:r>
      <w:r>
        <w:rPr>
          <w:i/>
        </w:rPr>
        <w:t>Macrocystis pyrifera</w:t>
      </w:r>
      <w:r>
        <w:t>) forests are critical marine habitats with great economic</w:t>
      </w:r>
      <w:r w:rsidR="0087215E">
        <w:t xml:space="preserve"> </w:t>
      </w:r>
      <w:sdt>
        <w:sdtPr>
          <w:rPr>
            <w:color w:val="000000"/>
          </w:rPr>
          <w:tag w:val="MENDELEY_CITATION_v3_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"/>
          <w:id w:val="1873960997"/>
          <w:placeholder>
            <w:docPart w:val="DefaultPlaceholder_-1854013440"/>
          </w:placeholder>
        </w:sdtPr>
        <w:sdtContent>
          <w:r w:rsidR="00CA7152" w:rsidRPr="00CA7152">
            <w:rPr>
              <w:color w:val="000000"/>
            </w:rPr>
            <w:t>(Costanza et al., 2014; Cuba et al., 2022)</w:t>
          </w:r>
        </w:sdtContent>
      </w:sdt>
      <w:r w:rsidR="0087215E">
        <w:t xml:space="preserve"> a</w:t>
      </w:r>
      <w:r>
        <w:t>nd environmental value</w:t>
      </w:r>
      <w:r w:rsidR="0087215E">
        <w:t xml:space="preserve"> </w:t>
      </w:r>
      <w:sdt>
        <w:sdtPr>
          <w:rPr>
            <w:color w:val="000000"/>
          </w:rPr>
          <w:tag w:val="MENDELEY_CITATION_v3_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"/>
          <w:id w:val="-817185266"/>
          <w:placeholder>
            <w:docPart w:val="41408F84A199455494B6447CD89A833B"/>
          </w:placeholder>
        </w:sdtPr>
        <w:sdtContent>
          <w:r w:rsidR="00CA7152">
            <w:rPr>
              <w:rFonts w:eastAsia="Times New Roman"/>
            </w:rPr>
            <w:t>(Foster et al., 1985; Steneck &amp; Erlandson, 2002)</w:t>
          </w:r>
        </w:sdtContent>
      </w:sdt>
      <w:r>
        <w:t>. These forests are primarily found in temperate coastal waters and are sensitive to climate change</w:t>
      </w:r>
      <w:r w:rsidR="0087215E">
        <w:t xml:space="preserve"> </w:t>
      </w:r>
      <w:sdt>
        <w:sdtPr>
          <w:rPr>
            <w:color w:val="000000"/>
          </w:rPr>
          <w:tag w:val="MENDELEY_CITATION_v3_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"/>
          <w:id w:val="377282321"/>
          <w:placeholder>
            <w:docPart w:val="DefaultPlaceholder_-1854013440"/>
          </w:placeholder>
        </w:sdtPr>
        <w:sdtContent>
          <w:r w:rsidR="00CA7152" w:rsidRPr="00CA7152">
            <w:rPr>
              <w:color w:val="000000"/>
            </w:rPr>
            <w:t>(Cavanaugh et al., 2011</w:t>
          </w:r>
          <w:commentRangeStart w:id="6"/>
          <w:r w:rsidR="00CA7152" w:rsidRPr="00CA7152">
            <w:rPr>
              <w:color w:val="000000"/>
            </w:rPr>
            <w:t xml:space="preserve">; M. I. A. Tegner et al., </w:t>
          </w:r>
          <w:commentRangeEnd w:id="6"/>
          <w:r w:rsidR="00946899">
            <w:rPr>
              <w:rStyle w:val="CommentReference"/>
            </w:rPr>
            <w:commentReference w:id="6"/>
          </w:r>
          <w:r w:rsidR="00CA7152" w:rsidRPr="00CA7152">
            <w:rPr>
              <w:color w:val="000000"/>
            </w:rPr>
            <w:t>1996)</w:t>
          </w:r>
        </w:sdtContent>
      </w:sdt>
      <w:r>
        <w:t>. This is not the only stressor that they experience; their distribution frequently overlaps with human population centers</w:t>
      </w:r>
      <w:r w:rsidR="001F5519">
        <w:t xml:space="preserve"> </w:t>
      </w:r>
      <w:sdt>
        <w:sdtPr>
          <w:rPr>
            <w:color w:val="000000"/>
          </w:rPr>
          <w:tag w:val="MENDELEY_CITATION_v3_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"/>
          <w:id w:val="-1634630028"/>
          <w:placeholder>
            <w:docPart w:val="DefaultPlaceholder_-1854013440"/>
          </w:placeholder>
        </w:sdtPr>
        <w:sdtContent>
          <w:r w:rsidR="00CA7152" w:rsidRPr="00CA7152">
            <w:rPr>
              <w:color w:val="000000"/>
            </w:rPr>
            <w:t>(Graham et al., 2007)</w:t>
          </w:r>
        </w:sdtContent>
      </w:sdt>
      <w:r w:rsidR="001F5519">
        <w:t xml:space="preserve">. </w:t>
      </w:r>
      <w:r>
        <w:t>Kelp is vulnerable to environmental disturbances associated with urbanization, especially water quality degradation as a result of sedimentation and/or eutrophication</w:t>
      </w:r>
      <w:r w:rsidR="001F5519">
        <w:t xml:space="preserve"> </w:t>
      </w:r>
      <w:sdt>
        <w:sdtPr>
          <w:rPr>
            <w:color w:val="000000"/>
          </w:rPr>
          <w:tag w:val="MENDELEY_CITATION_v3_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"/>
          <w:id w:val="533626110"/>
          <w:placeholder>
            <w:docPart w:val="DefaultPlaceholder_-1854013440"/>
          </w:placeholder>
        </w:sdtPr>
        <w:sdtContent>
          <w:r w:rsidR="00CA7152" w:rsidRPr="00CA7152">
            <w:rPr>
              <w:color w:val="000000"/>
            </w:rPr>
            <w:t>(Todd et al., 2019)</w:t>
          </w:r>
        </w:sdtContent>
      </w:sdt>
      <w:r w:rsidR="001F5519">
        <w:t>.</w:t>
      </w:r>
      <w:r>
        <w:t xml:space="preserve"> It is possible that the impacts of temperature and urbanization are synergistic, but the potential synergies between these parameters have not been quantified. Here we show that coverage of impervious surface and temperature are both important predictors of kelp biomass, and that they may have nonlinear synergies. We used three decades of remote sensing data to causally model the relationship between kelp biomass and cover, sea surface temperature, and impervious surface coverage. We found that at medium (0.2) levels of impervious surface coverage, the expected correlation between temperature and kelp biomass breaks down, resulting in low biomass regardless of temperature. These results suggest that kelp forest responses to ocean warming are </w:t>
      </w:r>
      <w:r w:rsidR="001F5519">
        <w:t>complex and</w:t>
      </w:r>
      <w:r>
        <w:t xml:space="preserve"> attempts to forecast their response to climate change induced warming should include consideration of local anthropogenic impacts.</w:t>
      </w:r>
    </w:p>
    <w:p w14:paraId="1E59ABC6" w14:textId="44452D55" w:rsidR="00F30860" w:rsidRDefault="00892605">
      <w:r>
        <w:t xml:space="preserve">  </w:t>
      </w:r>
    </w:p>
    <w:p w14:paraId="711F8B5E" w14:textId="77777777" w:rsidR="00F30860" w:rsidRDefault="00892605">
      <w:pPr>
        <w:rPr>
          <w:b/>
        </w:rPr>
      </w:pPr>
      <w:r>
        <w:rPr>
          <w:b/>
        </w:rPr>
        <w:t>Introduction</w:t>
      </w:r>
    </w:p>
    <w:p w14:paraId="79CC383D" w14:textId="77777777" w:rsidR="00384590" w:rsidRDefault="00384590">
      <w:pPr>
        <w:rPr>
          <w:ins w:id="7" w:author="Jarrett Byrnes" w:date="2023-08-07T17:13:00Z"/>
        </w:rPr>
      </w:pPr>
    </w:p>
    <w:p w14:paraId="68A6DF1E" w14:textId="77777777" w:rsidR="00384590" w:rsidRDefault="00384590">
      <w:pPr>
        <w:rPr>
          <w:ins w:id="8" w:author="Jarrett Byrnes" w:date="2023-08-07T17:13:00Z"/>
        </w:rPr>
      </w:pPr>
    </w:p>
    <w:p w14:paraId="62327714" w14:textId="2A96722D" w:rsidR="00F30860" w:rsidRDefault="00892605">
      <w:r>
        <w:t>Giant kelp (</w:t>
      </w:r>
      <w:r>
        <w:rPr>
          <w:i/>
        </w:rPr>
        <w:t xml:space="preserve">Macrocystis </w:t>
      </w:r>
      <w:proofErr w:type="spellStart"/>
      <w:r>
        <w:rPr>
          <w:i/>
        </w:rPr>
        <w:t>pyrifera</w:t>
      </w:r>
      <w:proofErr w:type="spellEnd"/>
      <w:r>
        <w:t>) forests are an exceptionally valuable natural resource</w:t>
      </w:r>
      <w:ins w:id="9" w:author="Jarrett Byrnes" w:date="2023-08-07T15:58:00Z">
        <w:r w:rsidR="005A54F8">
          <w:t xml:space="preserve"> along many temperate coastlines of the world (DISTRIBUTION REFS)</w:t>
        </w:r>
      </w:ins>
      <w:del w:id="10" w:author="Jarrett Byrnes" w:date="2023-08-07T15:58:00Z">
        <w:r w:rsidDel="005A54F8">
          <w:delText xml:space="preserve">, </w:delText>
        </w:r>
      </w:del>
      <w:ins w:id="11" w:author="Jarrett Byrnes" w:date="2023-08-07T15:58:00Z">
        <w:r w:rsidR="005A54F8">
          <w:t>.</w:t>
        </w:r>
        <w:r w:rsidR="005A54F8">
          <w:t xml:space="preserve"> </w:t>
        </w:r>
        <w:r w:rsidR="005A54F8">
          <w:t xml:space="preserve">They </w:t>
        </w:r>
      </w:ins>
      <w:del w:id="12" w:author="Jarrett Byrnes" w:date="2023-08-07T15:58:00Z">
        <w:r w:rsidDel="005A54F8">
          <w:delText xml:space="preserve">providing </w:delText>
        </w:r>
      </w:del>
      <w:ins w:id="13" w:author="Jarrett Byrnes" w:date="2023-08-07T15:58:00Z">
        <w:r w:rsidR="005A54F8">
          <w:t>provide</w:t>
        </w:r>
        <w:r w:rsidR="005A54F8">
          <w:t xml:space="preserve"> </w:t>
        </w:r>
      </w:ins>
      <w:r>
        <w:t xml:space="preserve">key services such as wave dampening, nutrient cycling, fish </w:t>
      </w:r>
      <w:r w:rsidR="00761980">
        <w:t xml:space="preserve">and invertebrate </w:t>
      </w:r>
      <w:r>
        <w:t xml:space="preserve">habitat, tourism attraction, and goods supplied by direct harvest </w:t>
      </w:r>
      <w:sdt>
        <w:sdtPr>
          <w:rPr>
            <w:color w:val="000000"/>
          </w:rPr>
          <w:tag w:val="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"/>
          <w:id w:val="-514614022"/>
          <w:placeholder>
            <w:docPart w:val="DefaultPlaceholder_-1854013440"/>
          </w:placeholder>
        </w:sdtPr>
        <w:sdtContent>
          <w:r w:rsidR="00CA7152" w:rsidRPr="00CA7152">
            <w:rPr>
              <w:color w:val="000000"/>
            </w:rPr>
            <w:t>(Duggins et al., 1990; Elsmore et al., 2023; Gutierrez et al., 2006; Peteiro, 2018; Peters et al., 2019)</w:t>
          </w:r>
        </w:sdtContent>
      </w:sdt>
      <w:r w:rsidR="00761980">
        <w:t>.</w:t>
      </w:r>
      <w:r>
        <w:t xml:space="preserve"> </w:t>
      </w:r>
      <w:commentRangeStart w:id="14"/>
      <w:r w:rsidRPr="005A54F8">
        <w:rPr>
          <w:strike/>
          <w:rPrChange w:id="15" w:author="Jarrett Byrnes" w:date="2023-08-07T15:58:00Z">
            <w:rPr/>
          </w:rPrChange>
        </w:rPr>
        <w:t>Globally, the services provided by kelp forests have an estimated annual value on the order of half-a-trillion dollars per year.</w:t>
      </w:r>
      <w:r>
        <w:t xml:space="preserve"> </w:t>
      </w:r>
      <w:commentRangeEnd w:id="14"/>
      <w:r w:rsidR="005A54F8">
        <w:rPr>
          <w:rStyle w:val="CommentReference"/>
        </w:rPr>
        <w:commentReference w:id="14"/>
      </w:r>
      <w:r>
        <w:t xml:space="preserve">Giant kelp in North America provides an estimated $35 billion/year </w:t>
      </w:r>
      <w:ins w:id="16" w:author="Jarrett Byrnes" w:date="2023-08-07T15:59:00Z">
        <w:r w:rsidR="005A54F8">
          <w:t xml:space="preserve">in services </w:t>
        </w:r>
      </w:ins>
      <w:r>
        <w:t xml:space="preserve">alone </w:t>
      </w:r>
      <w:sdt>
        <w:sdtPr>
          <w:rPr>
            <w:color w:val="000000"/>
          </w:rPr>
          <w:tag w:val="MENDELEY_CITATION_v3_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"/>
          <w:id w:val="490766057"/>
          <w:placeholder>
            <w:docPart w:val="DefaultPlaceholder_-1854013440"/>
          </w:placeholder>
        </w:sdtPr>
        <w:sdtContent>
          <w:r w:rsidR="00CA7152" w:rsidRPr="00CA7152">
            <w:rPr>
              <w:color w:val="000000"/>
            </w:rPr>
            <w:t>(Eger et al., 2023)</w:t>
          </w:r>
        </w:sdtContent>
      </w:sdt>
      <w:r>
        <w:t xml:space="preserve">. These services rely on healthy kelp forests to realize their full potential </w:t>
      </w:r>
      <w:sdt>
        <w:sdtPr>
          <w:rPr>
            <w:color w:val="000000"/>
          </w:rPr>
          <w:tag w:val="MENDELEY_CITATION_v3_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"/>
          <w:id w:val="2135902464"/>
          <w:placeholder>
            <w:docPart w:val="DefaultPlaceholder_-1854013440"/>
          </w:placeholder>
        </w:sdtPr>
        <w:sdtContent>
          <w:r w:rsidR="00CA7152" w:rsidRPr="00CA7152">
            <w:rPr>
              <w:color w:val="000000"/>
            </w:rPr>
            <w:t>(Smale et al., 2019)</w:t>
          </w:r>
        </w:sdtContent>
      </w:sdt>
      <w:r>
        <w:t xml:space="preserve">. Kelp forests line the temperate coastlines of the world, where roughly 10% of humans live with a projected increase in human coastal population of up to 50% over the next 30 years </w:t>
      </w:r>
      <w:sdt>
        <w:sdtPr>
          <w:rPr>
            <w:color w:val="000000"/>
          </w:rPr>
          <w:tag w:val="MENDELEY_CITATION_v3_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"/>
          <w:id w:val="-55624099"/>
          <w:placeholder>
            <w:docPart w:val="DefaultPlaceholder_-1854013440"/>
          </w:placeholder>
        </w:sdtPr>
        <w:sdtContent>
          <w:r w:rsidR="00CA7152" w:rsidRPr="00CA7152">
            <w:rPr>
              <w:color w:val="000000"/>
            </w:rPr>
            <w:t>(Neumann et al., 2015)</w:t>
          </w:r>
        </w:sdtContent>
      </w:sdt>
      <w:r w:rsidR="00634718">
        <w:t>.</w:t>
      </w:r>
      <w:r>
        <w:t xml:space="preserve"> As such, they are directly exposed to impacts of human coastal development. Urbanization </w:t>
      </w:r>
      <w:proofErr w:type="gramStart"/>
      <w:r>
        <w:t>in particular threatens</w:t>
      </w:r>
      <w:proofErr w:type="gramEnd"/>
      <w:r>
        <w:t xml:space="preserve"> to degrade water quality and the capacity for future provision of kelp-derived ecosystem services </w:t>
      </w:r>
      <w:sdt>
        <w:sdtPr>
          <w:rPr>
            <w:color w:val="000000"/>
          </w:rPr>
          <w:tag w:val="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"/>
          <w:id w:val="2063828294"/>
          <w:placeholder>
            <w:docPart w:val="DefaultPlaceholder_-1854013440"/>
          </w:placeholder>
        </w:sdtPr>
        <w:sdtContent>
          <w:r w:rsidR="00CA7152">
            <w:rPr>
              <w:rFonts w:eastAsia="Times New Roman"/>
            </w:rPr>
            <w:t>(Dwight et al., 2011; Gorman &amp; Connell, 2009)</w:t>
          </w:r>
        </w:sdtContent>
      </w:sdt>
      <w:r>
        <w:t xml:space="preserve">. </w:t>
      </w:r>
      <w:ins w:id="17" w:author="Jarrett Byrnes" w:date="2023-08-07T16:01:00Z">
        <w:r w:rsidR="005A54F8">
          <w:t xml:space="preserve">Increasing coastal </w:t>
        </w:r>
      </w:ins>
      <w:del w:id="18" w:author="Jarrett Byrnes" w:date="2023-08-07T16:01:00Z">
        <w:r w:rsidDel="005A54F8">
          <w:delText xml:space="preserve">This </w:delText>
        </w:r>
      </w:del>
      <w:ins w:id="19" w:author="Jarrett Byrnes" w:date="2023-08-07T16:01:00Z">
        <w:r w:rsidR="005A54F8">
          <w:t>urbanization’s</w:t>
        </w:r>
        <w:r w:rsidR="005A54F8">
          <w:t xml:space="preserve"> </w:t>
        </w:r>
      </w:ins>
      <w:r>
        <w:t xml:space="preserve">impact would occur against a </w:t>
      </w:r>
      <w:del w:id="20" w:author="Jarrett Byrnes" w:date="2023-08-07T16:01:00Z">
        <w:r w:rsidDel="005A54F8">
          <w:delText xml:space="preserve">background </w:delText>
        </w:r>
      </w:del>
      <w:ins w:id="21" w:author="Jarrett Byrnes" w:date="2023-08-07T16:01:00Z">
        <w:r w:rsidR="005A54F8">
          <w:t>backdrop</w:t>
        </w:r>
        <w:r w:rsidR="005A54F8">
          <w:t xml:space="preserve"> </w:t>
        </w:r>
      </w:ins>
      <w:r>
        <w:t xml:space="preserve">of </w:t>
      </w:r>
      <w:ins w:id="22" w:author="Jarrett Byrnes" w:date="2023-08-07T16:01:00Z">
        <w:r w:rsidR="005A54F8">
          <w:t xml:space="preserve">increasing </w:t>
        </w:r>
      </w:ins>
      <w:r>
        <w:t xml:space="preserve">climate </w:t>
      </w:r>
      <w:r>
        <w:lastRenderedPageBreak/>
        <w:t xml:space="preserve">change, </w:t>
      </w:r>
      <w:ins w:id="23" w:author="Jarrett Byrnes" w:date="2023-08-07T16:01:00Z">
        <w:r w:rsidR="005A54F8">
          <w:t xml:space="preserve">which is </w:t>
        </w:r>
      </w:ins>
      <w:r>
        <w:t>already weakening the resilience of the world’s kelp forests</w:t>
      </w:r>
      <w:r w:rsidR="00634718">
        <w:t xml:space="preserve"> </w:t>
      </w:r>
      <w:sdt>
        <w:sdtPr>
          <w:tag w:val="MENDELEY_CITATION_v3_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"/>
          <w:id w:val="683103559"/>
          <w:placeholder>
            <w:docPart w:val="DefaultPlaceholder_-1854013440"/>
          </w:placeholder>
        </w:sdtPr>
        <w:sdtContent>
          <w:r w:rsidR="00CA7152">
            <w:rPr>
              <w:rFonts w:eastAsia="Times New Roman"/>
            </w:rPr>
            <w:t>(</w:t>
          </w:r>
          <w:proofErr w:type="spellStart"/>
          <w:r w:rsidR="00CA7152">
            <w:rPr>
              <w:rFonts w:eastAsia="Times New Roman"/>
            </w:rPr>
            <w:t>Steneck</w:t>
          </w:r>
          <w:proofErr w:type="spellEnd"/>
          <w:r w:rsidR="00CA7152">
            <w:rPr>
              <w:rFonts w:eastAsia="Times New Roman"/>
            </w:rPr>
            <w:t xml:space="preserve"> &amp; </w:t>
          </w:r>
          <w:commentRangeStart w:id="24"/>
          <w:r w:rsidR="00CA7152">
            <w:rPr>
              <w:rFonts w:eastAsia="Times New Roman"/>
            </w:rPr>
            <w:t>Erlandson</w:t>
          </w:r>
          <w:commentRangeEnd w:id="24"/>
          <w:r w:rsidR="005A54F8">
            <w:rPr>
              <w:rStyle w:val="CommentReference"/>
            </w:rPr>
            <w:commentReference w:id="24"/>
          </w:r>
          <w:r w:rsidR="00CA7152">
            <w:rPr>
              <w:rFonts w:eastAsia="Times New Roman"/>
            </w:rPr>
            <w:t>, 2002)</w:t>
          </w:r>
        </w:sdtContent>
      </w:sdt>
      <w:r w:rsidR="00634718">
        <w:t xml:space="preserve">. </w:t>
      </w:r>
      <w:r>
        <w:t xml:space="preserve">Here we explore the joint consequences of coastal urbanization and climate change for giant kelp forests using 37 years of satellite-derived data from ~750km of California’s central and southern coast using Econometric causal modeling techniques to show how the two jointly act to reduce these vital ecosystems. </w:t>
      </w:r>
    </w:p>
    <w:p w14:paraId="450F23B1" w14:textId="77777777" w:rsidR="00F30860" w:rsidRDefault="00F30860"/>
    <w:p w14:paraId="70D90694" w14:textId="42810AC8" w:rsidR="00F30860" w:rsidRDefault="00892605">
      <w:del w:id="25" w:author="Jarrett Byrnes" w:date="2023-08-07T16:03:00Z">
        <w:r w:rsidDel="00E113A7">
          <w:delText>As urbanization proceeds apace</w:delText>
        </w:r>
        <w:r w:rsidR="004543C5" w:rsidDel="00E113A7">
          <w:delText xml:space="preserve">, </w:delText>
        </w:r>
      </w:del>
      <w:r w:rsidR="004543C5">
        <w:t xml:space="preserve">California’s coastal watersheds have experienced increases in </w:t>
      </w:r>
      <w:r w:rsidR="00F77B6D">
        <w:t>urbanization</w:t>
      </w:r>
      <w:r w:rsidR="004543C5">
        <w:t xml:space="preserve"> </w:t>
      </w:r>
      <w:del w:id="26" w:author="Jarrett Byrnes" w:date="2023-08-07T16:03:00Z">
        <w:r w:rsidR="004543C5" w:rsidDel="00E113A7">
          <w:delText>by as much as</w:delText>
        </w:r>
      </w:del>
      <w:ins w:id="27" w:author="Jarrett Byrnes" w:date="2023-08-07T16:03:00Z">
        <w:r w:rsidR="00E113A7">
          <w:t>of up to</w:t>
        </w:r>
      </w:ins>
      <w:r w:rsidR="004543C5">
        <w:t xml:space="preserve"> 30% over the last 70 years,</w:t>
      </w:r>
      <w:r>
        <w:t xml:space="preserve"> with concomitant </w:t>
      </w:r>
      <w:del w:id="28" w:author="Jarrett Byrnes" w:date="2023-08-07T16:03:00Z">
        <w:r w:rsidDel="00E113A7">
          <w:delText xml:space="preserve">impacts </w:delText>
        </w:r>
      </w:del>
      <w:ins w:id="29" w:author="Jarrett Byrnes" w:date="2023-08-07T16:03:00Z">
        <w:r w:rsidR="00E113A7">
          <w:t>increases</w:t>
        </w:r>
        <w:r w:rsidR="00E113A7">
          <w:t xml:space="preserve"> </w:t>
        </w:r>
      </w:ins>
      <w:del w:id="30" w:author="Jarrett Byrnes" w:date="2023-08-07T16:03:00Z">
        <w:r w:rsidDel="00E113A7">
          <w:delText xml:space="preserve">on </w:delText>
        </w:r>
      </w:del>
      <w:ins w:id="31" w:author="Jarrett Byrnes" w:date="2023-08-07T16:03:00Z">
        <w:r w:rsidR="00E113A7">
          <w:t>in</w:t>
        </w:r>
        <w:r w:rsidR="00E113A7">
          <w:t xml:space="preserve"> </w:t>
        </w:r>
      </w:ins>
      <w:r>
        <w:t>runoff that could impact kelps</w:t>
      </w:r>
      <w:r w:rsidR="004543C5">
        <w:t xml:space="preserve"> </w:t>
      </w:r>
      <w:sdt>
        <w:sdtPr>
          <w:rPr>
            <w:color w:val="000000"/>
          </w:rPr>
          <w:tag w:val="MENDELEY_CITATION_v3_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"/>
          <w:id w:val="-1978143805"/>
          <w:placeholder>
            <w:docPart w:val="DefaultPlaceholder_-1854013440"/>
          </w:placeholder>
        </w:sdtPr>
        <w:sdtContent>
          <w:r w:rsidR="00CA7152" w:rsidRPr="00CA7152">
            <w:rPr>
              <w:color w:val="000000"/>
            </w:rPr>
            <w:t>(</w:t>
          </w:r>
          <w:proofErr w:type="spellStart"/>
          <w:r w:rsidR="00CA7152" w:rsidRPr="00CA7152">
            <w:rPr>
              <w:color w:val="000000"/>
            </w:rPr>
            <w:t>Beighley</w:t>
          </w:r>
          <w:proofErr w:type="spellEnd"/>
          <w:r w:rsidR="00CA7152" w:rsidRPr="00CA7152">
            <w:rPr>
              <w:color w:val="000000"/>
            </w:rPr>
            <w:t xml:space="preserve"> et al., 2003)</w:t>
          </w:r>
        </w:sdtContent>
      </w:sdt>
      <w:r>
        <w:t xml:space="preserve">. Kelps require high light levels in cold nutrient rich water alongside low overgrowth by epiphytes or competition from encroaching fast-growing turf algae </w:t>
      </w:r>
      <w:sdt>
        <w:sdtPr>
          <w:tag w:val="MENDELEY_CITATION_v3_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"/>
          <w:id w:val="-1779867300"/>
          <w:placeholder>
            <w:docPart w:val="DefaultPlaceholder_-1854013440"/>
          </w:placeholder>
        </w:sdtPr>
        <w:sdtContent>
          <w:r w:rsidR="00CA7152">
            <w:rPr>
              <w:rFonts w:eastAsia="Times New Roman"/>
            </w:rPr>
            <w:t>(Dayton, 1985; Schiel &amp; Foster, 2015)</w:t>
          </w:r>
        </w:sdtContent>
      </w:sdt>
      <w:r w:rsidR="00634718">
        <w:t xml:space="preserve">. </w:t>
      </w:r>
      <w:r>
        <w:t xml:space="preserve">Sediment and nutrient deposition due to elevated terrestrial runoff in urban environments with high impervious surface area stand to harm kelp forests on both of those fronts </w:t>
      </w:r>
      <w:sdt>
        <w:sdtPr>
          <w:rPr>
            <w:color w:val="000000"/>
          </w:rPr>
          <w:tag w:val="MENDELEY_CITATION_v3_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"/>
          <w:id w:val="-50549537"/>
          <w:placeholder>
            <w:docPart w:val="DefaultPlaceholder_-1854013440"/>
          </w:placeholder>
        </w:sdtPr>
        <w:sdtContent>
          <w:r w:rsidR="00CA7152" w:rsidRPr="00CA7152">
            <w:rPr>
              <w:color w:val="000000"/>
            </w:rPr>
            <w:t>(Morris et al., 2020)</w:t>
          </w:r>
        </w:sdtContent>
      </w:sdt>
      <w:r w:rsidR="004625B8">
        <w:t>.</w:t>
      </w:r>
      <w:r>
        <w:t xml:space="preserve"> Mechanistic studies of urbanization </w:t>
      </w:r>
      <w:del w:id="32" w:author="Jarrett Byrnes" w:date="2023-08-07T17:01:00Z">
        <w:r w:rsidDel="009E0C0F">
          <w:delText xml:space="preserve">in </w:delText>
        </w:r>
      </w:del>
      <w:ins w:id="33" w:author="Jarrett Byrnes" w:date="2023-08-07T17:01:00Z">
        <w:r w:rsidR="009E0C0F">
          <w:t>on</w:t>
        </w:r>
        <w:r w:rsidR="009E0C0F">
          <w:t xml:space="preserve"> </w:t>
        </w:r>
      </w:ins>
      <w:r>
        <w:t>subsurface kelp forests</w:t>
      </w:r>
      <w:ins w:id="34" w:author="Jarrett Byrnes" w:date="2023-08-07T17:01:00Z">
        <w:r w:rsidR="009E0C0F">
          <w:t xml:space="preserve"> of </w:t>
        </w:r>
        <w:proofErr w:type="spellStart"/>
        <w:r w:rsidR="009E0C0F" w:rsidRPr="009E0C0F">
          <w:rPr>
            <w:i/>
            <w:iCs/>
            <w:rPrChange w:id="35" w:author="Jarrett Byrnes" w:date="2023-08-07T17:01:00Z">
              <w:rPr/>
            </w:rPrChange>
          </w:rPr>
          <w:t>Ecklonia</w:t>
        </w:r>
        <w:proofErr w:type="spellEnd"/>
        <w:r w:rsidR="009E0C0F" w:rsidRPr="009E0C0F">
          <w:rPr>
            <w:i/>
            <w:iCs/>
            <w:rPrChange w:id="36" w:author="Jarrett Byrnes" w:date="2023-08-07T17:01:00Z">
              <w:rPr/>
            </w:rPrChange>
          </w:rPr>
          <w:t xml:space="preserve"> radiata</w:t>
        </w:r>
      </w:ins>
      <w:r>
        <w:t xml:space="preserve"> in South Australia show that urban runoff is a strong driver of kelp declines and replacement by turf algae </w:t>
      </w:r>
      <w:sdt>
        <w:sdtPr>
          <w:rPr>
            <w:color w:val="000000"/>
          </w:rPr>
          <w:tag w:val="MENDELEY_CITATION_v3_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"/>
          <w:id w:val="1710604116"/>
          <w:placeholder>
            <w:docPart w:val="DefaultPlaceholder_-1854013440"/>
          </w:placeholder>
        </w:sdtPr>
        <w:sdtContent>
          <w:r w:rsidR="00CA7152" w:rsidRPr="00CA7152">
            <w:rPr>
              <w:color w:val="000000"/>
            </w:rPr>
            <w:t>(Gorman et al., 2009)</w:t>
          </w:r>
        </w:sdtContent>
      </w:sdt>
      <w:r w:rsidR="004625B8">
        <w:t>.</w:t>
      </w:r>
      <w:r>
        <w:t xml:space="preserve"> </w:t>
      </w:r>
      <w:commentRangeStart w:id="37"/>
      <w:r>
        <w:rPr>
          <w:i/>
          <w:highlight w:val="white"/>
        </w:rPr>
        <w:t>Macrocystis</w:t>
      </w:r>
      <w:r>
        <w:rPr>
          <w:highlight w:val="white"/>
        </w:rPr>
        <w:t>, which forms dense high biomass surface canopies,</w:t>
      </w:r>
      <w:r>
        <w:rPr>
          <w:i/>
          <w:highlight w:val="white"/>
        </w:rPr>
        <w:t xml:space="preserve"> </w:t>
      </w:r>
      <w:r>
        <w:rPr>
          <w:highlight w:val="white"/>
        </w:rPr>
        <w:t>is particularly vulnerable to both sedimentation and nutrient pollution in general</w:t>
      </w:r>
      <w:r w:rsidR="004625B8">
        <w:rPr>
          <w:highlight w:val="white"/>
        </w:rPr>
        <w:t xml:space="preserve"> </w:t>
      </w:r>
      <w:sdt>
        <w:sdtPr>
          <w:rPr>
            <w:color w:val="000000"/>
            <w:highlight w:val="white"/>
          </w:rPr>
          <w:tag w:val="MENDELEY_CITATION_v3_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"/>
          <w:id w:val="-1630161092"/>
          <w:placeholder>
            <w:docPart w:val="DefaultPlaceholder_-1854013440"/>
          </w:placeholder>
        </w:sdtPr>
        <w:sdtContent>
          <w:r w:rsidR="00CA7152" w:rsidRPr="00CA7152">
            <w:rPr>
              <w:color w:val="000000"/>
              <w:highlight w:val="white"/>
            </w:rPr>
            <w:t>(Connell, 2007)</w:t>
          </w:r>
        </w:sdtContent>
      </w:sdt>
      <w:r w:rsidR="004625B8">
        <w:rPr>
          <w:highlight w:val="white"/>
        </w:rPr>
        <w:t>.</w:t>
      </w:r>
      <w:r>
        <w:rPr>
          <w:highlight w:val="white"/>
        </w:rPr>
        <w:t xml:space="preserve"> </w:t>
      </w:r>
      <w:commentRangeEnd w:id="37"/>
      <w:r w:rsidR="009E0C0F">
        <w:rPr>
          <w:rStyle w:val="CommentReference"/>
        </w:rPr>
        <w:commentReference w:id="37"/>
      </w:r>
      <w:r w:rsidR="004625B8">
        <w:rPr>
          <w:highlight w:val="white"/>
        </w:rPr>
        <w:t>S</w:t>
      </w:r>
      <w:r>
        <w:rPr>
          <w:highlight w:val="white"/>
        </w:rPr>
        <w:t xml:space="preserve">ediment loading can directly limit recruitment of </w:t>
      </w:r>
      <w:r>
        <w:rPr>
          <w:i/>
          <w:highlight w:val="white"/>
        </w:rPr>
        <w:t>Macrocystis</w:t>
      </w:r>
      <w:r>
        <w:rPr>
          <w:highlight w:val="white"/>
        </w:rPr>
        <w:t>;</w:t>
      </w:r>
      <w:r w:rsidR="004625B8">
        <w:rPr>
          <w:highlight w:val="white"/>
        </w:rPr>
        <w:t xml:space="preserve"> </w:t>
      </w:r>
      <w:r>
        <w:rPr>
          <w:highlight w:val="white"/>
        </w:rPr>
        <w:t xml:space="preserve">early </w:t>
      </w:r>
      <w:r>
        <w:rPr>
          <w:i/>
          <w:highlight w:val="white"/>
        </w:rPr>
        <w:t xml:space="preserve">Macrocystis </w:t>
      </w:r>
      <w:r>
        <w:rPr>
          <w:highlight w:val="white"/>
        </w:rPr>
        <w:t>developmental stages are vulnerable to light limitation and sand-scour</w:t>
      </w:r>
      <w:r w:rsidR="004625B8">
        <w:rPr>
          <w:highlight w:val="white"/>
        </w:rPr>
        <w:t xml:space="preserve"> </w:t>
      </w:r>
      <w:sdt>
        <w:sdtPr>
          <w:rPr>
            <w:color w:val="000000"/>
            <w:highlight w:val="white"/>
          </w:rPr>
          <w:tag w:val="MENDELEY_CITATION_v3_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"/>
          <w:id w:val="753320975"/>
          <w:placeholder>
            <w:docPart w:val="DefaultPlaceholder_-1854013440"/>
          </w:placeholder>
        </w:sdtPr>
        <w:sdtContent>
          <w:r w:rsidR="00CA7152" w:rsidRPr="00CA7152">
            <w:rPr>
              <w:color w:val="000000"/>
              <w:highlight w:val="white"/>
            </w:rPr>
            <w:t>(Dayton, 1985; Tait, 2019)</w:t>
          </w:r>
        </w:sdtContent>
      </w:sdt>
      <w:r w:rsidR="004625B8">
        <w:rPr>
          <w:color w:val="000000"/>
          <w:highlight w:val="white"/>
        </w:rPr>
        <w:t>.</w:t>
      </w:r>
      <w:r>
        <w:rPr>
          <w:highlight w:val="white"/>
        </w:rPr>
        <w:t xml:space="preserve"> </w:t>
      </w:r>
      <w:r w:rsidR="004625B8">
        <w:rPr>
          <w:highlight w:val="white"/>
        </w:rPr>
        <w:t>I</w:t>
      </w:r>
      <w:r>
        <w:rPr>
          <w:highlight w:val="white"/>
        </w:rPr>
        <w:t xml:space="preserve">n extreme cases, sedimentation can lead to habitat loss as kelp </w:t>
      </w:r>
      <w:r w:rsidR="004625B8">
        <w:rPr>
          <w:highlight w:val="white"/>
        </w:rPr>
        <w:t>cannot</w:t>
      </w:r>
      <w:r>
        <w:rPr>
          <w:highlight w:val="white"/>
        </w:rPr>
        <w:t xml:space="preserve"> survive in areas without suitable amounts of hard subst</w:t>
      </w:r>
      <w:ins w:id="38" w:author="Jarrett Byrnes" w:date="2023-08-07T17:02:00Z">
        <w:r w:rsidR="009E0C0F">
          <w:rPr>
            <w:highlight w:val="white"/>
          </w:rPr>
          <w:t>rate</w:t>
        </w:r>
      </w:ins>
      <w:del w:id="39" w:author="Jarrett Byrnes" w:date="2023-08-07T17:02:00Z">
        <w:r w:rsidDel="009E0C0F">
          <w:rPr>
            <w:highlight w:val="white"/>
          </w:rPr>
          <w:delText>rata</w:delText>
        </w:r>
      </w:del>
      <w:r w:rsidR="004625B8">
        <w:rPr>
          <w:highlight w:val="white"/>
        </w:rPr>
        <w:t xml:space="preserve"> </w:t>
      </w:r>
      <w:sdt>
        <w:sdtPr>
          <w:rPr>
            <w:color w:val="000000"/>
            <w:highlight w:val="white"/>
          </w:rPr>
          <w:tag w:val="MENDELEY_CITATION_v3_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"/>
          <w:id w:val="-2135545877"/>
          <w:placeholder>
            <w:docPart w:val="DefaultPlaceholder_-1854013440"/>
          </w:placeholder>
        </w:sdtPr>
        <w:sdtContent>
          <w:r w:rsidR="00CA7152" w:rsidRPr="00CA7152">
            <w:rPr>
              <w:color w:val="000000"/>
              <w:highlight w:val="white"/>
            </w:rPr>
            <w:t>(Stephens et al., 2006)</w:t>
          </w:r>
        </w:sdtContent>
      </w:sdt>
      <w:r w:rsidR="004625B8">
        <w:t xml:space="preserve">. </w:t>
      </w:r>
      <w:commentRangeStart w:id="40"/>
      <w:r>
        <w:t>Nutrient runoff can similarly decrease kelp in natural populations. Increased turbidity can decrease light available for recruitment and growth of kelps</w:t>
      </w:r>
      <w:r w:rsidR="00514BC7">
        <w:t xml:space="preserve"> and can</w:t>
      </w:r>
      <w:r w:rsidR="00514BC7" w:rsidRPr="00514BC7">
        <w:t xml:space="preserve"> </w:t>
      </w:r>
      <w:r w:rsidR="00514BC7">
        <w:t>favor algal turfs with low light requirements, shifting the balance of competition for space from kelp to turfs</w:t>
      </w:r>
      <w:r w:rsidR="001B6B3F">
        <w:t xml:space="preserve"> </w:t>
      </w:r>
      <w:sdt>
        <w:sdtPr>
          <w:tag w:val="MENDELEY_CITATION_v3_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"/>
          <w:id w:val="1151786740"/>
          <w:placeholder>
            <w:docPart w:val="DefaultPlaceholder_-1854013440"/>
          </w:placeholder>
        </w:sdtPr>
        <w:sdtContent>
          <w:r w:rsidR="00CA7152">
            <w:rPr>
              <w:rFonts w:eastAsia="Times New Roman"/>
            </w:rPr>
            <w:t>(F. E. Moy &amp; Christie, 2012a)</w:t>
          </w:r>
        </w:sdtContent>
      </w:sdt>
      <w:r w:rsidR="00514BC7">
        <w:t>.</w:t>
      </w:r>
      <w:r>
        <w:t xml:space="preserve"> </w:t>
      </w:r>
      <w:commentRangeEnd w:id="40"/>
      <w:r w:rsidR="009E0C0F">
        <w:rPr>
          <w:rStyle w:val="CommentReference"/>
        </w:rPr>
        <w:commentReference w:id="40"/>
      </w:r>
      <w:r>
        <w:t xml:space="preserve">In addition, this turf-dominance effect is enhanced by increased sediment loads </w:t>
      </w:r>
      <w:proofErr w:type="gramStart"/>
      <w:r>
        <w:t>as a result of</w:t>
      </w:r>
      <w:proofErr w:type="gramEnd"/>
      <w:r>
        <w:t xml:space="preserve"> these turf’s morphologic capacity to trap sediments, allowing them to persist even under heavy sedimentation regimes</w:t>
      </w:r>
      <w:r w:rsidR="00514BC7">
        <w:t xml:space="preserve"> </w:t>
      </w:r>
      <w:commentRangeStart w:id="41"/>
      <w:sdt>
        <w:sdtPr>
          <w:rPr>
            <w:color w:val="000000"/>
          </w:rPr>
          <w:tag w:val="MENDELEY_CITATION_v3_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"/>
          <w:id w:val="256176250"/>
          <w:placeholder>
            <w:docPart w:val="DefaultPlaceholder_-1854013440"/>
          </w:placeholder>
        </w:sdtPr>
        <w:sdtContent>
          <w:r w:rsidR="00CA7152" w:rsidRPr="00CA7152">
            <w:rPr>
              <w:color w:val="000000"/>
            </w:rPr>
            <w:t>(Airoldi, 1998)</w:t>
          </w:r>
        </w:sdtContent>
      </w:sdt>
      <w:r w:rsidR="00514BC7">
        <w:t xml:space="preserve">. </w:t>
      </w:r>
      <w:commentRangeEnd w:id="41"/>
      <w:r w:rsidR="009E0C0F">
        <w:rPr>
          <w:rStyle w:val="CommentReference"/>
        </w:rPr>
        <w:commentReference w:id="41"/>
      </w:r>
      <w:r w:rsidR="00514BC7">
        <w:t>Thus, urbanization</w:t>
      </w:r>
      <w:r>
        <w:t xml:space="preserve"> could potentially shift a kelp forest system to an alternate stable state due to its impacts on light and sediments.</w:t>
      </w:r>
    </w:p>
    <w:p w14:paraId="50DE4E55" w14:textId="77777777" w:rsidR="00F30860" w:rsidRDefault="00F30860"/>
    <w:p w14:paraId="7B6FE260" w14:textId="1FBA8345" w:rsidR="00F30860" w:rsidRDefault="00892605">
      <w:del w:id="42" w:author="Jarrett Byrnes" w:date="2023-08-07T17:13:00Z">
        <w:r w:rsidDel="00384590">
          <w:rPr>
            <w:highlight w:val="white"/>
          </w:rPr>
          <w:delText>Increased c</w:delText>
        </w:r>
      </w:del>
      <w:ins w:id="43" w:author="Jarrett Byrnes" w:date="2023-08-07T17:13:00Z">
        <w:r w:rsidR="00384590">
          <w:rPr>
            <w:highlight w:val="white"/>
          </w:rPr>
          <w:t>C</w:t>
        </w:r>
      </w:ins>
      <w:r>
        <w:rPr>
          <w:highlight w:val="white"/>
        </w:rPr>
        <w:t xml:space="preserve">hanges in light and sedimentation from accelerating coastal urbanization have not occurred in isolation. Climate change </w:t>
      </w:r>
      <w:r>
        <w:t xml:space="preserve">has led to a series of impacts that negatively affect kelp forests. These impacts include elevated temperatures, more frequent heat waves, changes in weather and ocean current patterns, alterations to predator/grazer dynamics, and warming-driven changes in competitive interactions with epiphytes and other algal species </w:t>
      </w:r>
      <w:sdt>
        <w:sdtPr>
          <w:tag w:val="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"/>
          <w:id w:val="-733075390"/>
          <w:placeholder>
            <w:docPart w:val="DefaultPlaceholder_-1854013440"/>
          </w:placeholder>
        </w:sdtPr>
        <w:sdtContent>
          <w:r w:rsidR="00CA7152">
            <w:rPr>
              <w:rFonts w:eastAsia="Times New Roman"/>
            </w:rPr>
            <w:t xml:space="preserve">(Bennett et al., 2015; </w:t>
          </w:r>
          <w:proofErr w:type="spellStart"/>
          <w:r w:rsidR="00CA7152">
            <w:rPr>
              <w:rFonts w:eastAsia="Times New Roman"/>
            </w:rPr>
            <w:t>Filbee</w:t>
          </w:r>
          <w:proofErr w:type="spellEnd"/>
          <w:r w:rsidR="00CA7152">
            <w:rPr>
              <w:rFonts w:eastAsia="Times New Roman"/>
            </w:rPr>
            <w:t xml:space="preserve">-Dexter &amp; </w:t>
          </w:r>
          <w:proofErr w:type="spellStart"/>
          <w:r w:rsidR="00CA7152">
            <w:rPr>
              <w:rFonts w:eastAsia="Times New Roman"/>
            </w:rPr>
            <w:t>Scheibling</w:t>
          </w:r>
          <w:proofErr w:type="spellEnd"/>
          <w:r w:rsidR="00CA7152">
            <w:rPr>
              <w:rFonts w:eastAsia="Times New Roman"/>
            </w:rPr>
            <w:t xml:space="preserve">, 2014; </w:t>
          </w:r>
          <w:proofErr w:type="spellStart"/>
          <w:r w:rsidR="00CA7152">
            <w:rPr>
              <w:rFonts w:eastAsia="Times New Roman"/>
            </w:rPr>
            <w:t>Frölicher</w:t>
          </w:r>
          <w:proofErr w:type="spellEnd"/>
          <w:r w:rsidR="00CA7152">
            <w:rPr>
              <w:rFonts w:eastAsia="Times New Roman"/>
            </w:rPr>
            <w:t xml:space="preserve"> &amp; </w:t>
          </w:r>
          <w:proofErr w:type="spellStart"/>
          <w:r w:rsidR="00CA7152">
            <w:rPr>
              <w:rFonts w:eastAsia="Times New Roman"/>
            </w:rPr>
            <w:t>Laufkötter</w:t>
          </w:r>
          <w:proofErr w:type="spellEnd"/>
          <w:r w:rsidR="00CA7152">
            <w:rPr>
              <w:rFonts w:eastAsia="Times New Roman"/>
            </w:rPr>
            <w:t xml:space="preserve">, 2018; Hayward, 1997; Provost et al., 2017; </w:t>
          </w:r>
          <w:proofErr w:type="spellStart"/>
          <w:r w:rsidR="00CA7152">
            <w:rPr>
              <w:rFonts w:eastAsia="Times New Roman"/>
            </w:rPr>
            <w:t>Scheibling</w:t>
          </w:r>
          <w:proofErr w:type="spellEnd"/>
          <w:r w:rsidR="00CA7152">
            <w:rPr>
              <w:rFonts w:eastAsia="Times New Roman"/>
            </w:rPr>
            <w:t xml:space="preserve"> &amp; Gagnon, 2009; </w:t>
          </w:r>
          <w:proofErr w:type="spellStart"/>
          <w:r w:rsidR="00CA7152">
            <w:rPr>
              <w:rFonts w:eastAsia="Times New Roman"/>
            </w:rPr>
            <w:t>Smale</w:t>
          </w:r>
          <w:proofErr w:type="spellEnd"/>
          <w:r w:rsidR="00CA7152">
            <w:rPr>
              <w:rFonts w:eastAsia="Times New Roman"/>
            </w:rPr>
            <w:t xml:space="preserve">, 2020; </w:t>
          </w:r>
          <w:proofErr w:type="spellStart"/>
          <w:r w:rsidR="00CA7152">
            <w:rPr>
              <w:rFonts w:eastAsia="Times New Roman"/>
            </w:rPr>
            <w:t>Vergés</w:t>
          </w:r>
          <w:proofErr w:type="spellEnd"/>
          <w:r w:rsidR="00CA7152">
            <w:rPr>
              <w:rFonts w:eastAsia="Times New Roman"/>
            </w:rPr>
            <w:t xml:space="preserve"> et al., 2014)</w:t>
          </w:r>
        </w:sdtContent>
      </w:sdt>
      <w:r w:rsidR="004543C5">
        <w:t xml:space="preserve">. </w:t>
      </w:r>
      <w:r>
        <w:t xml:space="preserve">Kelp loss in response to ocean warming and concomitant decreases in </w:t>
      </w:r>
      <w:r w:rsidR="00F77B6D">
        <w:t>nutrients is</w:t>
      </w:r>
      <w:r>
        <w:t xml:space="preserve"> a </w:t>
      </w:r>
      <w:r w:rsidR="004543C5">
        <w:t>well-documented</w:t>
      </w:r>
      <w:r>
        <w:t xml:space="preserve"> trend in marine ecosystems across the world </w:t>
      </w:r>
      <w:sdt>
        <w:sdtPr>
          <w:rPr>
            <w:color w:val="000000"/>
          </w:rPr>
          <w:tag w:val="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"/>
          <w:id w:val="-1497412917"/>
          <w:placeholder>
            <w:docPart w:val="DefaultPlaceholder_-1854013440"/>
          </w:placeholder>
        </w:sdtPr>
        <w:sdtContent>
          <w:r w:rsidR="00CA7152" w:rsidRPr="00CA7152">
            <w:rPr>
              <w:color w:val="000000"/>
            </w:rPr>
            <w:t xml:space="preserve">(Beas-Luna et al., 2020; Dayton et al., 1998; </w:t>
          </w:r>
          <w:proofErr w:type="spellStart"/>
          <w:r w:rsidR="00CA7152" w:rsidRPr="00CA7152">
            <w:rPr>
              <w:color w:val="000000"/>
            </w:rPr>
            <w:t>Edyvane</w:t>
          </w:r>
          <w:proofErr w:type="spellEnd"/>
          <w:r w:rsidR="00CA7152" w:rsidRPr="00CA7152">
            <w:rPr>
              <w:color w:val="000000"/>
            </w:rPr>
            <w:t xml:space="preserve">, 2003; Ling et al., 2009; McPherson et al., 2021; </w:t>
          </w:r>
          <w:proofErr w:type="spellStart"/>
          <w:r w:rsidR="00CA7152" w:rsidRPr="00CA7152">
            <w:rPr>
              <w:color w:val="000000"/>
            </w:rPr>
            <w:t>Pessarrodona</w:t>
          </w:r>
          <w:proofErr w:type="spellEnd"/>
          <w:r w:rsidR="00CA7152" w:rsidRPr="00CA7152">
            <w:rPr>
              <w:color w:val="000000"/>
            </w:rPr>
            <w:t xml:space="preserve"> et al., 2018)</w:t>
          </w:r>
        </w:sdtContent>
      </w:sdt>
      <w:r>
        <w:t>. Urbanization and temperature could act as synergistic stressors in two ways. First, the strength of one could depend on the other – i.e., the per capita effect of sedimentation could be stronger under a warmer, low nutrient regime. Alternatively, one stressor could change the baseline on which the other acts. This change in baseline could make the impact of the second appear small merely due to there not being much kelp left to begin with – i.e. a 20% reduction of 20% of a forest is much smaller than a 20% reduction of 100% of a forest)</w:t>
      </w:r>
      <w:commentRangeStart w:id="44"/>
      <w:r>
        <w:t>.</w:t>
      </w:r>
      <w:commentRangeEnd w:id="44"/>
      <w:r w:rsidR="006D769F">
        <w:rPr>
          <w:rStyle w:val="CommentReference"/>
        </w:rPr>
        <w:commentReference w:id="44"/>
      </w:r>
      <w:r>
        <w:t xml:space="preserve">  Mechanistically, these synergies could be due to </w:t>
      </w:r>
      <w:r>
        <w:lastRenderedPageBreak/>
        <w:t xml:space="preserve">climate change reducing the resilience of </w:t>
      </w:r>
      <w:r>
        <w:rPr>
          <w:i/>
        </w:rPr>
        <w:t>Macrocystis</w:t>
      </w:r>
      <w:r>
        <w:t xml:space="preserve"> via more frequent thermal stress and nutrient limitation </w:t>
      </w:r>
      <w:sdt>
        <w:sdtPr>
          <w:rPr>
            <w:color w:val="000000"/>
          </w:rPr>
          <w:tag w:val="MENDELEY_CITATION_v3_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"/>
          <w:id w:val="1707217009"/>
          <w:placeholder>
            <w:docPart w:val="DefaultPlaceholder_-1854013440"/>
          </w:placeholder>
        </w:sdtPr>
        <w:sdtContent>
          <w:r w:rsidR="00CA7152" w:rsidRPr="00CA7152">
            <w:rPr>
              <w:color w:val="000000"/>
            </w:rPr>
            <w:t>(Cavanaugh et al., 2011)</w:t>
          </w:r>
        </w:sdtContent>
      </w:sdt>
      <w:r w:rsidR="00F77B6D">
        <w:t>.</w:t>
      </w:r>
      <w:r>
        <w:t xml:space="preserve">Urbanization alters the coastal hydrology by increasing terrestrial runoff, harming </w:t>
      </w:r>
      <w:r>
        <w:rPr>
          <w:i/>
        </w:rPr>
        <w:t xml:space="preserve">Macrocystis </w:t>
      </w:r>
      <w:r>
        <w:t>forest</w:t>
      </w:r>
      <w:r>
        <w:rPr>
          <w:i/>
        </w:rPr>
        <w:t xml:space="preserve"> </w:t>
      </w:r>
      <w:r>
        <w:t xml:space="preserve">resilience to warming directly by depressing recruitment and growth </w:t>
      </w:r>
      <w:sdt>
        <w:sdtPr>
          <w:rPr>
            <w:color w:val="000000"/>
          </w:rPr>
          <w:tag w:val="MENDELEY_CITATION_v3_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"/>
          <w:id w:val="427156366"/>
          <w:placeholder>
            <w:docPart w:val="DefaultPlaceholder_-1854013440"/>
          </w:placeholder>
        </w:sdtPr>
        <w:sdtContent>
          <w:r w:rsidR="00CA7152" w:rsidRPr="00CA7152">
            <w:rPr>
              <w:color w:val="000000"/>
            </w:rPr>
            <w:t>(Tait, 2019)</w:t>
          </w:r>
        </w:sdtContent>
      </w:sdt>
      <w:r w:rsidR="00F77B6D">
        <w:t>.</w:t>
      </w:r>
      <w:r>
        <w:t xml:space="preserve"> Hydrologic alterations associated with urbanization could also interact with climate change driven increases in storm frequency and intensity such that developed areas can experience higher levels of runoff-related pollution than pristine areas </w:t>
      </w:r>
      <w:sdt>
        <w:sdtPr>
          <w:rPr>
            <w:color w:val="000000"/>
          </w:rPr>
          <w:tag w:val="MENDELEY_CITATION_v3_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"/>
          <w:id w:val="-780720281"/>
          <w:placeholder>
            <w:docPart w:val="DefaultPlaceholder_-1854013440"/>
          </w:placeholder>
        </w:sdtPr>
        <w:sdtContent>
          <w:r w:rsidR="00CA7152" w:rsidRPr="00CA7152">
            <w:rPr>
              <w:color w:val="000000"/>
            </w:rPr>
            <w:t>(Kaushal et al., 2008)</w:t>
          </w:r>
        </w:sdtContent>
      </w:sdt>
      <w:r w:rsidR="00F77B6D">
        <w:t xml:space="preserve">. </w:t>
      </w:r>
      <w:r>
        <w:t xml:space="preserve">These synergistic effects may be further amplified by the ecological consequences of environmental change related to these drivers; for </w:t>
      </w:r>
      <w:del w:id="45" w:author="Jarrett Byrnes" w:date="2023-08-07T21:34:00Z">
        <w:r w:rsidDel="00FE51FF">
          <w:delText>example</w:delText>
        </w:r>
      </w:del>
      <w:ins w:id="46" w:author="Jarrett Byrnes" w:date="2023-08-07T21:34:00Z">
        <w:r w:rsidR="00FE51FF">
          <w:t>example,</w:t>
        </w:r>
      </w:ins>
      <w:r>
        <w:t xml:space="preserve"> the competitive dominance of turf-forming algae is enhanced under high nutrient/sediment conditions, and hysteresis may restrict the capacity for degraded kelp forests to recover </w:t>
      </w:r>
      <w:sdt>
        <w:sdtPr>
          <w:rPr>
            <w:color w:val="000000"/>
          </w:rPr>
          <w:tag w:val="MENDELEY_CITATION_v3_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"/>
          <w:id w:val="566466245"/>
          <w:placeholder>
            <w:docPart w:val="DefaultPlaceholder_-1854013440"/>
          </w:placeholder>
        </w:sdtPr>
        <w:sdtContent>
          <w:r w:rsidR="00CA7152">
            <w:rPr>
              <w:rFonts w:eastAsia="Times New Roman"/>
            </w:rPr>
            <w:t>(</w:t>
          </w:r>
          <w:proofErr w:type="spellStart"/>
          <w:r w:rsidR="00CA7152">
            <w:rPr>
              <w:rFonts w:eastAsia="Times New Roman"/>
            </w:rPr>
            <w:t>Filbee</w:t>
          </w:r>
          <w:proofErr w:type="spellEnd"/>
          <w:r w:rsidR="00CA7152">
            <w:rPr>
              <w:rFonts w:eastAsia="Times New Roman"/>
            </w:rPr>
            <w:t xml:space="preserve">-Dexter et al., 2016; </w:t>
          </w:r>
          <w:proofErr w:type="spellStart"/>
          <w:r w:rsidR="00CA7152">
            <w:rPr>
              <w:rFonts w:eastAsia="Times New Roman"/>
            </w:rPr>
            <w:t>Filbee</w:t>
          </w:r>
          <w:proofErr w:type="spellEnd"/>
          <w:r w:rsidR="00CA7152">
            <w:rPr>
              <w:rFonts w:eastAsia="Times New Roman"/>
            </w:rPr>
            <w:t xml:space="preserve">-Dexter &amp; </w:t>
          </w:r>
          <w:proofErr w:type="spellStart"/>
          <w:r w:rsidR="00CA7152">
            <w:rPr>
              <w:rFonts w:eastAsia="Times New Roman"/>
            </w:rPr>
            <w:t>Wernberg</w:t>
          </w:r>
          <w:proofErr w:type="spellEnd"/>
          <w:r w:rsidR="00CA7152">
            <w:rPr>
              <w:rFonts w:eastAsia="Times New Roman"/>
            </w:rPr>
            <w:t>, 2018)</w:t>
          </w:r>
        </w:sdtContent>
      </w:sdt>
      <w:r w:rsidR="00F77B6D">
        <w:t>.</w:t>
      </w:r>
    </w:p>
    <w:p w14:paraId="0E4C725E" w14:textId="77777777" w:rsidR="00F30860" w:rsidRDefault="00F30860"/>
    <w:p w14:paraId="25CC2C6F" w14:textId="564942CA" w:rsidR="00F30860" w:rsidRDefault="00892605">
      <w:r>
        <w:t>In order to understand these possible joint influences of urbanization and ocean temperature change on kelp forests, we used data from multiple remote sensing sources to model the interaction between sea surface temperature (SST) and urban development on peak annual giant kelp biomass and cover in California. We included 11 sites in central and southern California, spanning from Point Reyes to the Mexican border. We modeled peak annual kelp biomass and aerial canopy cover from 1985-2021 as a function of several drivers: 1) spring SST, 2) summer SST, 3) percent cover of urban area, and 4) spring peak kelp biomass. By modeling both biomass per unit area and areal cover, we were able to tease apart how urbanization and climate change drive both the distribution and total amount of kelp in different areas along the West Coast of the US. We utilized causal modeling techniques drawn from the Econometrics literature</w:t>
      </w:r>
      <w:r w:rsidR="004C1D0B">
        <w:t xml:space="preserve"> </w:t>
      </w:r>
      <w:sdt>
        <w:sdtPr>
          <w:rPr>
            <w:color w:val="000000"/>
          </w:rPr>
          <w:tag w:val="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"/>
          <w:id w:val="425542756"/>
          <w:placeholder>
            <w:docPart w:val="DefaultPlaceholder_-1854013440"/>
          </w:placeholder>
        </w:sdtPr>
        <w:sdtContent>
          <w:r w:rsidR="00CA7152" w:rsidRPr="00CA7152">
            <w:rPr>
              <w:color w:val="000000"/>
            </w:rPr>
            <w:t xml:space="preserve">(Antonakis et al., 2021; </w:t>
          </w:r>
          <w:proofErr w:type="spellStart"/>
          <w:r w:rsidR="00CA7152" w:rsidRPr="00CA7152">
            <w:rPr>
              <w:color w:val="000000"/>
            </w:rPr>
            <w:t>Butsic</w:t>
          </w:r>
          <w:proofErr w:type="spellEnd"/>
          <w:r w:rsidR="00CA7152" w:rsidRPr="00CA7152">
            <w:rPr>
              <w:color w:val="000000"/>
            </w:rPr>
            <w:t xml:space="preserve"> et al., 2017; Dudney et al., 2021; </w:t>
          </w:r>
          <w:proofErr w:type="spellStart"/>
          <w:r w:rsidR="00CA7152" w:rsidRPr="00CA7152">
            <w:rPr>
              <w:color w:val="000000"/>
            </w:rPr>
            <w:t>Mundlak</w:t>
          </w:r>
          <w:proofErr w:type="spellEnd"/>
          <w:r w:rsidR="00CA7152" w:rsidRPr="00CA7152">
            <w:rPr>
              <w:color w:val="000000"/>
            </w:rPr>
            <w:t>, 1978; Pearl et al., 2016; Wooldridge, 2010)</w:t>
          </w:r>
        </w:sdtContent>
      </w:sdt>
      <w:r w:rsidR="004C1D0B">
        <w:t xml:space="preserve"> </w:t>
      </w:r>
      <w:r>
        <w:t>to control for confounding variables and show that, at large spatial scales, urbanization and warming work together to decrease kelp forest biomass and areal cover. Finally, our models used log of kelp biomass per unit area and a logistic curve of area covered (i.e., % of maximum forest area) to accommodate the nonlinear nature of the data, more cleanly evaluate synergies between drivers, and account for the possibility of nonlinear threshold effects.</w:t>
      </w:r>
    </w:p>
    <w:p w14:paraId="24D15F37" w14:textId="77777777" w:rsidR="00F30860" w:rsidRDefault="00F30860"/>
    <w:p w14:paraId="0F3E8000" w14:textId="2AF180E0" w:rsidR="00F30860" w:rsidRDefault="00034FAD">
      <w:commentRangeStart w:id="47"/>
      <w:r>
        <w:rPr>
          <w:noProof/>
        </w:rPr>
        <w:lastRenderedPageBreak/>
        <w:drawing>
          <wp:inline distT="0" distB="0" distL="0" distR="0" wp14:anchorId="040909C0" wp14:editId="58927C7A">
            <wp:extent cx="3194050" cy="3181350"/>
            <wp:effectExtent l="19050" t="19050" r="25400" b="19050"/>
            <wp:docPr id="1618723488" name="Picture 1" descr="A map with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23488" name="Picture 1" descr="A map with red squares&#10;&#10;Description automatically generated"/>
                    <pic:cNvPicPr/>
                  </pic:nvPicPr>
                  <pic:blipFill rotWithShape="1">
                    <a:blip r:embed="rId11"/>
                    <a:srcRect l="21929" t="644" r="22048" b="152"/>
                    <a:stretch/>
                  </pic:blipFill>
                  <pic:spPr bwMode="auto">
                    <a:xfrm>
                      <a:off x="0" y="0"/>
                      <a:ext cx="3197366" cy="318465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commentRangeEnd w:id="47"/>
      <w:r w:rsidR="00FE51FF">
        <w:rPr>
          <w:rStyle w:val="CommentReference"/>
        </w:rPr>
        <w:commentReference w:id="47"/>
      </w:r>
      <w:r>
        <w:rPr>
          <w:noProof/>
        </w:rPr>
        <w:t xml:space="preserve"> </w:t>
      </w:r>
    </w:p>
    <w:p w14:paraId="6BC12A42" w14:textId="77777777" w:rsidR="00F30860" w:rsidRDefault="00F30860">
      <w:pPr>
        <w:rPr>
          <w:b/>
        </w:rPr>
      </w:pPr>
    </w:p>
    <w:p w14:paraId="6C7F10E6" w14:textId="140EFCDE" w:rsidR="00F30860" w:rsidRDefault="00892605">
      <w:r>
        <w:rPr>
          <w:b/>
        </w:rPr>
        <w:t xml:space="preserve">Figure 1. </w:t>
      </w:r>
      <w:r>
        <w:t xml:space="preserve">Map of sites used in our analysis, AOIs delineated in red. </w:t>
      </w:r>
      <w:r w:rsidR="00AB1173">
        <w:t xml:space="preserve">Inset depicts study region location relative to California’s coast. </w:t>
      </w:r>
      <w:proofErr w:type="spellStart"/>
      <w:r>
        <w:t>Basemap</w:t>
      </w:r>
      <w:proofErr w:type="spellEnd"/>
      <w:r>
        <w:t xml:space="preserve"> data</w:t>
      </w:r>
      <w:r w:rsidR="00D25254">
        <w:t xml:space="preserve"> </w:t>
      </w:r>
      <w:r>
        <w:t>source</w:t>
      </w:r>
      <w:r w:rsidR="00D25254">
        <w:t>s</w:t>
      </w:r>
      <w:r>
        <w:t>:</w:t>
      </w:r>
      <w:r w:rsidR="00D25254">
        <w:t xml:space="preserve"> </w:t>
      </w:r>
      <w:r w:rsidR="007E1F96">
        <w:t xml:space="preserve">Esri, </w:t>
      </w:r>
      <w:proofErr w:type="spellStart"/>
      <w:r w:rsidR="007E1F96">
        <w:t>DeLorme</w:t>
      </w:r>
      <w:proofErr w:type="spellEnd"/>
      <w:r w:rsidR="007E1F96">
        <w:t>, NAVTEQ</w:t>
      </w:r>
    </w:p>
    <w:p w14:paraId="61B8292F" w14:textId="77777777" w:rsidR="00F30860" w:rsidRDefault="00F30860">
      <w:pPr>
        <w:rPr>
          <w:b/>
        </w:rPr>
      </w:pPr>
    </w:p>
    <w:p w14:paraId="7110E3FC" w14:textId="77777777" w:rsidR="00F30860" w:rsidRDefault="00F30860">
      <w:pPr>
        <w:rPr>
          <w:b/>
        </w:rPr>
      </w:pPr>
    </w:p>
    <w:p w14:paraId="30073AAD" w14:textId="77777777" w:rsidR="00F30860" w:rsidRDefault="00892605">
      <w:pPr>
        <w:rPr>
          <w:b/>
        </w:rPr>
      </w:pPr>
      <w:r>
        <w:rPr>
          <w:b/>
        </w:rPr>
        <w:t>Methods</w:t>
      </w:r>
    </w:p>
    <w:p w14:paraId="2062C9B4" w14:textId="77777777" w:rsidR="00F30860" w:rsidRDefault="00892605">
      <w:pPr>
        <w:rPr>
          <w:i/>
        </w:rPr>
      </w:pPr>
      <w:r>
        <w:rPr>
          <w:i/>
        </w:rPr>
        <w:t>Study sites and data sources</w:t>
      </w:r>
    </w:p>
    <w:p w14:paraId="08E0C37A" w14:textId="580AC1F8" w:rsidR="00F30860" w:rsidRDefault="00892605">
      <w:r>
        <w:t xml:space="preserve">The study sites used in our analysis consist of a </w:t>
      </w:r>
      <w:r w:rsidRPr="004C7B38">
        <w:t>series of segments along the California coast, spanning from Point Reyes to the Mexican border (</w:t>
      </w:r>
      <w:r w:rsidR="004C7B38" w:rsidRPr="004C7B38">
        <w:t>Figure 1)</w:t>
      </w:r>
      <w:r w:rsidRPr="004C7B38">
        <w:t xml:space="preserve"> We </w:t>
      </w:r>
      <w:r>
        <w:t>focused on this region in order to utilize the Landsat-derived Multiple Endmember Spectral Mixture Analysis (</w:t>
      </w:r>
      <w:r w:rsidR="004C7B38">
        <w:t>MESMA) database</w:t>
      </w:r>
      <w:r>
        <w:t xml:space="preserve"> of kelp biomass and canopy cover </w:t>
      </w:r>
      <w:sdt>
        <w:sdtPr>
          <w:rPr>
            <w:color w:val="000000"/>
          </w:rPr>
          <w:tag w:val="MENDELEY_CITATION_v3_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"/>
          <w:id w:val="532000161"/>
          <w:placeholder>
            <w:docPart w:val="DefaultPlaceholder_-1854013440"/>
          </w:placeholder>
        </w:sdtPr>
        <w:sdtContent>
          <w:r w:rsidR="00CA7152" w:rsidRPr="00CA7152">
            <w:rPr>
              <w:color w:val="000000"/>
            </w:rPr>
            <w:t>(Bell et al., 2020, 2023; Hamilton et al., 2020)</w:t>
          </w:r>
        </w:sdtContent>
      </w:sdt>
      <w:r w:rsidR="00133D60">
        <w:t xml:space="preserve">. </w:t>
      </w:r>
      <w:r>
        <w:t xml:space="preserve">The data consists of quarterly measurements of kelp biomass derived from Landsat 5 Thematic Mapper (TM), Landsat 7 Enhanced Thematic Mapper Plus (ETM+), Landsat 8 Operational Land Imager (OLI), and Landsat 9 Operational Land Imager 2 (OLI-2) satellite imagery.  USGS Level-2 Surface Reflectance images are first classified on a pixel-by-pixel basis into one of four categories (land, seawater, clouds/NA, and kelp) with a binary decision tree. The ratio of kelp to water for each “kelp” pixel is then modeled using multiple endmember spectral mixture analysis and converted to biomass by comparison to in situ diver surveys. See Bell et al. (2020) for thorough explanation and validation of this protocol. This dataset is curated and made available by the Santa Barbara Long Term Ecological Research site (SBC LTER), as well as being </w:t>
      </w:r>
      <w:r w:rsidR="004C7B38">
        <w:t>publicly</w:t>
      </w:r>
      <w:r>
        <w:t xml:space="preserve"> available at </w:t>
      </w:r>
      <w:hyperlink r:id="rId12">
        <w:r>
          <w:rPr>
            <w:color w:val="1155CC"/>
            <w:u w:val="single"/>
          </w:rPr>
          <w:t>http://kelpwatch.org</w:t>
        </w:r>
      </w:hyperlink>
      <w:r>
        <w:t xml:space="preserve">.  The data spans from 1984-the present, although we restricted our analysis to the years of </w:t>
      </w:r>
      <w:r w:rsidR="004C7B38">
        <w:t>1985 to</w:t>
      </w:r>
      <w:r>
        <w:t xml:space="preserve"> 2021 based on availability of ancillary data. For each site, we created a polygon area of interest (AOI), and for every quarter calculated an average biomass per pixel in order to correct for different sizes of available habitat at each site. For analyses of cover, we calculated quarterly percent cover as the fraction of pixels within a site’s area of interest that contained kelp in that given quarter divided by the number of pixels that have ever contained kelp at that site’s AOI.</w:t>
      </w:r>
    </w:p>
    <w:p w14:paraId="31B7E4EE" w14:textId="77777777" w:rsidR="00F30860" w:rsidRDefault="00F30860"/>
    <w:p w14:paraId="76D64E7B" w14:textId="29644D75" w:rsidR="00F30860" w:rsidRDefault="00892605">
      <w:r>
        <w:t xml:space="preserve">We quantified urbanization using the USGS Land Change Monitoring, Assessment, and Protection (LCMAP) Collection 1.3 dataset </w:t>
      </w:r>
      <w:sdt>
        <w:sdtPr>
          <w:rPr>
            <w:color w:val="000000"/>
          </w:rPr>
          <w:tag w:val="MENDELEY_CITATION_v3_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"/>
          <w:id w:val="-981233865"/>
          <w:placeholder>
            <w:docPart w:val="DefaultPlaceholder_-1854013440"/>
          </w:placeholder>
        </w:sdtPr>
        <w:sdtContent>
          <w:r w:rsidR="00CA7152" w:rsidRPr="00CA7152">
            <w:rPr>
              <w:color w:val="000000"/>
            </w:rPr>
            <w:t>(USGS, 2022)</w:t>
          </w:r>
        </w:sdtContent>
      </w:sdt>
      <w:r>
        <w:t>. This data is derived via the application of a Continuous Change Detection and Classification (CCDC) algorithm to Landsat Analysis Ready Data (ARD)</w:t>
      </w:r>
      <w:r w:rsidR="00EE16CC">
        <w:t xml:space="preserve"> </w:t>
      </w:r>
      <w:sdt>
        <w:sdtPr>
          <w:tag w:val="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"/>
          <w:id w:val="49272998"/>
          <w:placeholder>
            <w:docPart w:val="DefaultPlaceholder_-1854013440"/>
          </w:placeholder>
        </w:sdtPr>
        <w:sdtContent>
          <w:r w:rsidR="00CA7152">
            <w:rPr>
              <w:rFonts w:eastAsia="Times New Roman"/>
            </w:rPr>
            <w:t>(Brown et al., 2020; Zhu &amp; Woodcock, 2014)</w:t>
          </w:r>
        </w:sdtContent>
      </w:sdt>
      <w:r>
        <w:t xml:space="preserve">. It provides an annual time series (1985-2021) of land cover classification at a </w:t>
      </w:r>
      <w:r w:rsidR="0022723A">
        <w:t>30-meter</w:t>
      </w:r>
      <w:r>
        <w:t xml:space="preserve"> spatial resolution. This data was accessed via the USGS LCMAP viewer </w:t>
      </w:r>
      <w:r w:rsidR="004C1D0B">
        <w:t>a</w:t>
      </w:r>
      <w:r>
        <w:t xml:space="preserve">nd downloaded as a series of georeferenced .tiff files. We calculated an “urbanization value” by quantifying the fraction of pixels in each of our sites’ AOIs that are classified as “Developed”.  This approach to quantifying urban cover has been previously implemented in analyses of urbanization’s impact on freshwater ecosystems </w:t>
      </w:r>
      <w:sdt>
        <w:sdtPr>
          <w:tag w:val="MENDELEY_CITATION_v3_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"/>
          <w:id w:val="-1860344634"/>
          <w:placeholder>
            <w:docPart w:val="DefaultPlaceholder_-1854013440"/>
          </w:placeholder>
        </w:sdtPr>
        <w:sdtContent>
          <w:r w:rsidR="00CA7152">
            <w:rPr>
              <w:rFonts w:eastAsia="Times New Roman"/>
            </w:rPr>
            <w:t>(Dietz &amp; Clausen, 2008)</w:t>
          </w:r>
        </w:sdtContent>
      </w:sdt>
      <w:r w:rsidR="00EE16CC">
        <w:t>.</w:t>
      </w:r>
    </w:p>
    <w:p w14:paraId="168DC497" w14:textId="77777777" w:rsidR="00F30860" w:rsidRDefault="00F30860"/>
    <w:p w14:paraId="57BB8ABA" w14:textId="51D7597F" w:rsidR="00F30860" w:rsidRDefault="00892605">
      <w:r>
        <w:t xml:space="preserve">Temperature data was derived from NOAA’s </w:t>
      </w:r>
      <w:del w:id="48" w:author="Jarrett Byrnes" w:date="2023-08-07T21:35:00Z">
        <w:r w:rsidDel="00B73845">
          <w:delText>Optimium</w:delText>
        </w:r>
      </w:del>
      <w:ins w:id="49" w:author="Jarrett Byrnes" w:date="2023-08-07T21:35:00Z">
        <w:r w:rsidR="00B73845">
          <w:t>Optimum</w:t>
        </w:r>
      </w:ins>
      <w:r>
        <w:t xml:space="preserve"> Interpolation Sea Surface Temperature (OISST) ¼° dataset. OISST is a daily, continuously updated gridded temperature product with global coverage, beginning in 1981</w:t>
      </w:r>
      <w:r w:rsidR="0053559B">
        <w:t xml:space="preserve"> </w:t>
      </w:r>
      <w:sdt>
        <w:sdtPr>
          <w:rPr>
            <w:color w:val="000000"/>
          </w:rPr>
          <w:tag w:val="MENDELEY_CITATION_v3_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"/>
          <w:id w:val="-449938560"/>
          <w:placeholder>
            <w:docPart w:val="DefaultPlaceholder_-1854013440"/>
          </w:placeholder>
        </w:sdtPr>
        <w:sdtContent>
          <w:r w:rsidR="00CA7152" w:rsidRPr="00CA7152">
            <w:rPr>
              <w:color w:val="000000"/>
            </w:rPr>
            <w:t>(Huang et al., 2021)</w:t>
          </w:r>
        </w:sdtContent>
      </w:sdt>
      <w:r>
        <w:t xml:space="preserve">. This data is derived from a variety of sources (primarily satellites, ships, and buoys). Satellite data is adjusted for bias based on in situ data (ships and buoys), and then missing grid cells are filled in using optimum interpolation. We accessed this data using R version 4.3.0 and the </w:t>
      </w:r>
      <w:proofErr w:type="spellStart"/>
      <w:r>
        <w:rPr>
          <w:i/>
        </w:rPr>
        <w:t>rerddap</w:t>
      </w:r>
      <w:proofErr w:type="spellEnd"/>
      <w:r>
        <w:t xml:space="preserve"> package </w:t>
      </w:r>
      <w:sdt>
        <w:sdtPr>
          <w:rPr>
            <w:color w:val="000000"/>
          </w:rPr>
          <w:tag w:val="MENDELEY_CITATION_v3_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"/>
          <w:id w:val="522902089"/>
          <w:placeholder>
            <w:docPart w:val="DefaultPlaceholder_-1854013440"/>
          </w:placeholder>
        </w:sdtPr>
        <w:sdtContent>
          <w:r w:rsidR="00CA7152" w:rsidRPr="00CA7152">
            <w:rPr>
              <w:color w:val="000000"/>
            </w:rPr>
            <w:t>(Chamberlain, 2023)</w:t>
          </w:r>
        </w:sdtContent>
      </w:sdt>
      <w:r>
        <w:t xml:space="preserve">, which allows for direct, free data access given a user-provided bounding box, as well as start and end dates. We obtained data for each of our sites, calculated quarterly mean temperatures, and used both spring and summer average temperatures in our models.   </w:t>
      </w:r>
    </w:p>
    <w:p w14:paraId="50C5F269" w14:textId="77777777" w:rsidR="00F30860" w:rsidRDefault="00F30860"/>
    <w:p w14:paraId="54F1951D" w14:textId="77777777" w:rsidR="00F30860" w:rsidRDefault="00892605">
      <w:pPr>
        <w:rPr>
          <w:i/>
        </w:rPr>
      </w:pPr>
      <w:r>
        <w:rPr>
          <w:i/>
        </w:rPr>
        <w:t>Causal Modeling approach</w:t>
      </w:r>
    </w:p>
    <w:p w14:paraId="52F253BF" w14:textId="476DF3BE" w:rsidR="00F30860" w:rsidRDefault="00892605">
      <w:r>
        <w:t xml:space="preserve">All statistical analyses were performed in R version 4.3.0 </w:t>
      </w:r>
      <w:sdt>
        <w:sdtPr>
          <w:rPr>
            <w:color w:val="000000"/>
          </w:rPr>
          <w:tag w:val="MENDELEY_CITATION_v3_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"/>
          <w:id w:val="-1754041986"/>
          <w:placeholder>
            <w:docPart w:val="DefaultPlaceholder_-1854013440"/>
          </w:placeholder>
        </w:sdtPr>
        <w:sdtContent>
          <w:r w:rsidR="00CA7152" w:rsidRPr="00CA7152">
            <w:rPr>
              <w:color w:val="000000"/>
            </w:rPr>
            <w:t>(R Core Team, 2023)</w:t>
          </w:r>
        </w:sdtContent>
      </w:sdt>
      <w:r>
        <w:t xml:space="preserve">. Models were fit using the </w:t>
      </w:r>
      <w:proofErr w:type="spellStart"/>
      <w:r>
        <w:rPr>
          <w:i/>
        </w:rPr>
        <w:t>glmmTMB</w:t>
      </w:r>
      <w:proofErr w:type="spellEnd"/>
      <w:r>
        <w:t xml:space="preserve"> package </w:t>
      </w:r>
      <w:sdt>
        <w:sdtPr>
          <w:rPr>
            <w:color w:val="000000"/>
          </w:rPr>
          <w:tag w:val="MENDELEY_CITATION_v3_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"/>
          <w:id w:val="678172380"/>
          <w:placeholder>
            <w:docPart w:val="DefaultPlaceholder_-1854013440"/>
          </w:placeholder>
        </w:sdtPr>
        <w:sdtContent>
          <w:r w:rsidR="00CA7152" w:rsidRPr="00CA7152">
            <w:rPr>
              <w:color w:val="000000"/>
            </w:rPr>
            <w:t>(Brooks et al., 2023)</w:t>
          </w:r>
        </w:sdtContent>
      </w:sdt>
      <w:r>
        <w:t xml:space="preserve">. Our data is structured longitudinally as repeated measurements of the same pixels over time. Each individual measurement of kelp biomass is one pixel from a site </w:t>
      </w:r>
      <w:r>
        <w:rPr>
          <w:i/>
        </w:rPr>
        <w:t>s</w:t>
      </w:r>
      <w:r>
        <w:t xml:space="preserve"> in a year </w:t>
      </w:r>
      <w:r>
        <w:rPr>
          <w:i/>
        </w:rPr>
        <w:t xml:space="preserve">t. </w:t>
      </w:r>
      <w:r>
        <w:t xml:space="preserve">To test for the impacts on biomass (“biomass model”), we used a generalized linear mixed model with a log-link to account for nonlinear change in our response variable. To test for impacts on cover (“cover model”), we used a beta regression with a logit-link, as the cover data is bounded between 0 and 1 (0-100% cover). </w:t>
      </w:r>
    </w:p>
    <w:p w14:paraId="3583BAE7" w14:textId="77777777" w:rsidR="00F30860" w:rsidRDefault="00F30860"/>
    <w:p w14:paraId="19A5F4B4" w14:textId="725F4D82" w:rsidR="00F30860" w:rsidRDefault="00892605">
      <w:r>
        <w:t xml:space="preserve">In order to estimate the causal relationship between kelp biomass and our predictors we utilized a </w:t>
      </w:r>
      <w:proofErr w:type="spellStart"/>
      <w:r>
        <w:t>Mundlak</w:t>
      </w:r>
      <w:proofErr w:type="spellEnd"/>
      <w:r>
        <w:t xml:space="preserve"> device model design </w:t>
      </w:r>
      <w:r w:rsidR="00EE16CC">
        <w:t>f</w:t>
      </w:r>
      <w:r>
        <w:t xml:space="preserve">rom Econometrics </w:t>
      </w:r>
      <w:sdt>
        <w:sdtPr>
          <w:rPr>
            <w:color w:val="000000"/>
          </w:rPr>
          <w:tag w:val="MENDELEY_CITATION_v3_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"/>
          <w:id w:val="1904179768"/>
          <w:placeholder>
            <w:docPart w:val="DefaultPlaceholder_-1854013440"/>
          </w:placeholder>
        </w:sdtPr>
        <w:sdtContent>
          <w:r w:rsidR="00CA7152" w:rsidRPr="00CA7152">
            <w:rPr>
              <w:color w:val="000000"/>
            </w:rPr>
            <w:t>(</w:t>
          </w:r>
          <w:proofErr w:type="spellStart"/>
          <w:r w:rsidR="00CA7152" w:rsidRPr="00CA7152">
            <w:rPr>
              <w:color w:val="000000"/>
            </w:rPr>
            <w:t>Mundlak</w:t>
          </w:r>
          <w:proofErr w:type="spellEnd"/>
          <w:r w:rsidR="00CA7152" w:rsidRPr="00CA7152">
            <w:rPr>
              <w:color w:val="000000"/>
            </w:rPr>
            <w:t>, 1978)</w:t>
          </w:r>
        </w:sdtContent>
      </w:sdt>
      <w:r w:rsidR="00EE16CC">
        <w:t xml:space="preserve">. </w:t>
      </w:r>
      <w:r>
        <w:t xml:space="preserve">This approach </w:t>
      </w:r>
      <w:proofErr w:type="gramStart"/>
      <w:r>
        <w:t>is based on the assumption</w:t>
      </w:r>
      <w:proofErr w:type="gramEnd"/>
      <w:r>
        <w:t xml:space="preserve"> that there are confounding variables which influence our response that we did not measure or directly include as model parameters. These confounders are assumed to correlate with our parameters of interest at the site level. We account for them by calculating group means (i.e., site-mean terms in our analysis) and including them as parameters in our models. Because we implemented them in concert with a random effect of site, we </w:t>
      </w:r>
      <w:del w:id="50" w:author="Jarrett Byrnes" w:date="2023-08-07T21:35:00Z">
        <w:r w:rsidDel="00B73845">
          <w:delText>are able to</w:delText>
        </w:r>
      </w:del>
      <w:ins w:id="51" w:author="Jarrett Byrnes" w:date="2023-08-07T21:35:00Z">
        <w:r w:rsidR="00B73845">
          <w:t>can</w:t>
        </w:r>
      </w:ins>
      <w:r>
        <w:t xml:space="preserve"> interpret our model results such that </w:t>
      </w:r>
      <w:r w:rsidR="0021665A">
        <w:t>our</w:t>
      </w:r>
      <w:r>
        <w:t xml:space="preserve"> predictors of interest describe the causal influence of those parameters on the response variable, with the influence of our confounders being captured by the group-mean coefficients - also called the contextual </w:t>
      </w:r>
      <w:r w:rsidR="00EE16CC">
        <w:t xml:space="preserve">effect </w:t>
      </w:r>
      <w:sdt>
        <w:sdtPr>
          <w:rPr>
            <w:color w:val="000000"/>
          </w:rPr>
          <w:tag w:val="MENDELEY_CITATION_v3_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"/>
          <w:id w:val="-1619750057"/>
          <w:placeholder>
            <w:docPart w:val="DefaultPlaceholder_-1854013440"/>
          </w:placeholder>
        </w:sdtPr>
        <w:sdtContent>
          <w:r w:rsidR="00CA7152" w:rsidRPr="00CA7152">
            <w:rPr>
              <w:color w:val="000000"/>
            </w:rPr>
            <w:t>(Antonakis et al., 2021)</w:t>
          </w:r>
        </w:sdtContent>
      </w:sdt>
      <w:r w:rsidR="00EE16CC">
        <w:t>.</w:t>
      </w:r>
      <w:r>
        <w:t xml:space="preserve"> The random effect of site then captures all remaining variation between sites that is not due to either our parameters of interest or confounders associated with them. In our case, </w:t>
      </w:r>
      <w:proofErr w:type="gramStart"/>
      <w:r>
        <w:t>the majority of</w:t>
      </w:r>
      <w:proofErr w:type="gramEnd"/>
      <w:r>
        <w:t xml:space="preserve"> these contextual effects were significantly different from 0 </w:t>
      </w:r>
      <w:r w:rsidRPr="00D01E51">
        <w:t>(</w:t>
      </w:r>
      <w:r w:rsidR="00EE16CC" w:rsidRPr="00D01E51">
        <w:t>Tables 1 &amp; 2</w:t>
      </w:r>
      <w:r w:rsidRPr="00D01E51">
        <w:t xml:space="preserve">), </w:t>
      </w:r>
      <w:r>
        <w:t xml:space="preserve">implying that these </w:t>
      </w:r>
      <w:r>
        <w:lastRenderedPageBreak/>
        <w:t xml:space="preserve">confounders do have measurable impacts on our response and therefore controlling for them via </w:t>
      </w:r>
      <w:r w:rsidRPr="00CB019A">
        <w:t xml:space="preserve">the group mean approach was </w:t>
      </w:r>
      <w:r w:rsidR="00D01E51" w:rsidRPr="00CB019A">
        <w:t>appropriate. To</w:t>
      </w:r>
      <w:r w:rsidRPr="00CB019A">
        <w:t xml:space="preserve"> see how our model structure corresponds to a causal Directed Acyclic Graph of influences for which we do and do not have measurements, see Supp. Materials </w:t>
      </w:r>
      <w:r w:rsidR="00CB019A" w:rsidRPr="00CB019A">
        <w:t>2</w:t>
      </w:r>
      <w:r w:rsidRPr="00CB019A">
        <w:t xml:space="preserve">. To evaluate the robustness of our model to causal assumptions, we refit it with site as a fixed effect and no group level predictors (see Supplementary Materials </w:t>
      </w:r>
      <w:r w:rsidR="00CB019A" w:rsidRPr="00CB019A">
        <w:t>1</w:t>
      </w:r>
      <w:r w:rsidRPr="00CB019A">
        <w:t xml:space="preserve">) and found no differences in coefficient estimates.  For more on these designs in an ecological context, see the appendix </w:t>
      </w:r>
      <w:r>
        <w:t xml:space="preserve">of Dee et al. </w:t>
      </w:r>
      <w:sdt>
        <w:sdtPr>
          <w:rPr>
            <w:color w:val="000000"/>
          </w:rPr>
          <w:tag w:val="MENDELEY_CITATION_v3_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"/>
          <w:id w:val="-1664159849"/>
          <w:placeholder>
            <w:docPart w:val="DefaultPlaceholder_-1854013440"/>
          </w:placeholder>
        </w:sdtPr>
        <w:sdtContent>
          <w:r w:rsidR="00CA7152" w:rsidRPr="00CA7152">
            <w:rPr>
              <w:color w:val="000000"/>
            </w:rPr>
            <w:t>(Dee et al., 2023)</w:t>
          </w:r>
        </w:sdtContent>
      </w:sdt>
      <w:r w:rsidR="0052433F">
        <w:rPr>
          <w:color w:val="000000"/>
        </w:rPr>
        <w:t xml:space="preserve"> </w:t>
      </w:r>
      <w:r>
        <w:t>for a thorough explanation.</w:t>
      </w:r>
    </w:p>
    <w:p w14:paraId="0EA96D7E" w14:textId="77777777" w:rsidR="00F30860" w:rsidRDefault="00F30860"/>
    <w:p w14:paraId="14DA34EC" w14:textId="5AE65CC8" w:rsidR="00F30860" w:rsidRDefault="00892605">
      <w:r>
        <w:t xml:space="preserve">In addition to the site mean terms to control for </w:t>
      </w:r>
      <w:r w:rsidR="00D01E51">
        <w:t>confounders, our</w:t>
      </w:r>
      <w:r>
        <w:t xml:space="preserve"> models included the following fixed effects: year as a categorical variable, spring mean biomass (or cover, for the cover model), summer mean water temperature, spring mean water temperature, and urbanization value (i.e., fraction of Landsat pixels classified as “developed”. In keeping with the group mean covariate approach, we included site-level means for spring and summer SST, spring kelp biomass (or cover), and urban percent cover as additional parameters in our model. </w:t>
      </w:r>
    </w:p>
    <w:p w14:paraId="122CF36A" w14:textId="77777777" w:rsidR="00F30860" w:rsidRDefault="00F30860"/>
    <w:p w14:paraId="6182ED64" w14:textId="1D3EA80F" w:rsidR="00F30860" w:rsidRDefault="00892605">
      <w:r>
        <w:t xml:space="preserve">We also accounted for potential temporal heterogeneities in temperature’s impact on </w:t>
      </w:r>
      <w:r>
        <w:rPr>
          <w:i/>
        </w:rPr>
        <w:t xml:space="preserve">Macrocystis </w:t>
      </w:r>
      <w:r>
        <w:t xml:space="preserve">by including an interaction term between temperature and year; this </w:t>
      </w:r>
      <w:proofErr w:type="gramStart"/>
      <w:r>
        <w:t>is based on the assumption</w:t>
      </w:r>
      <w:proofErr w:type="gramEnd"/>
      <w:r>
        <w:t xml:space="preserve"> that although temperature is an important environmental parameter for </w:t>
      </w:r>
      <w:r>
        <w:rPr>
          <w:i/>
        </w:rPr>
        <w:t>Macrocystis</w:t>
      </w:r>
      <w:r>
        <w:t xml:space="preserve">, its impact will be modified by other oceanographic conditions that vary on an annual scale, such as winter storms </w:t>
      </w:r>
      <w:sdt>
        <w:sdtPr>
          <w:tag w:val="MENDELEY_CITATION_v3_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"/>
          <w:id w:val="226347165"/>
          <w:placeholder>
            <w:docPart w:val="DefaultPlaceholder_-1854013440"/>
          </w:placeholder>
        </w:sdtPr>
        <w:sdtContent>
          <w:r w:rsidR="00CA7152">
            <w:rPr>
              <w:rFonts w:eastAsia="Times New Roman"/>
            </w:rPr>
            <w:t>(M. J. Tegner &amp; Dayton, 1987)</w:t>
          </w:r>
        </w:sdtContent>
      </w:sdt>
      <w:r w:rsidR="00E87365">
        <w:t>.</w:t>
      </w:r>
      <w:r>
        <w:t xml:space="preserve"> </w:t>
      </w:r>
    </w:p>
    <w:p w14:paraId="76DA04E5" w14:textId="77777777" w:rsidR="00F30860" w:rsidRDefault="00F30860"/>
    <w:p w14:paraId="24FAB0CA" w14:textId="77777777" w:rsidR="00F30860" w:rsidRDefault="00892605">
      <w:pPr>
        <w:rPr>
          <w:highlight w:val="white"/>
        </w:rPr>
      </w:pPr>
      <w:r>
        <w:t xml:space="preserve">We also included an interaction term </w:t>
      </w:r>
      <w:r>
        <w:rPr>
          <w:highlight w:val="white"/>
        </w:rPr>
        <w:t xml:space="preserve">between mean site-level urbanization values and mean site-level spring temperatures. This interaction term controls for possible interactions between unobserved confounding variables. In other words, the contextual effects of urbanization can depend on the contextual effect of temperature at that site, and this interaction term captures this possible relationship. </w:t>
      </w:r>
    </w:p>
    <w:p w14:paraId="405D08EE" w14:textId="77777777" w:rsidR="00F30860" w:rsidRDefault="00F30860">
      <w:pPr>
        <w:rPr>
          <w:highlight w:val="white"/>
        </w:rPr>
      </w:pPr>
    </w:p>
    <w:p w14:paraId="4C2C5A3E" w14:textId="3FFD0A85" w:rsidR="00F30860" w:rsidRDefault="00892605">
      <w:r>
        <w:t xml:space="preserve">We assessed model assumptions with the </w:t>
      </w:r>
      <w:proofErr w:type="spellStart"/>
      <w:r>
        <w:rPr>
          <w:i/>
        </w:rPr>
        <w:t>DHARMa</w:t>
      </w:r>
      <w:proofErr w:type="spellEnd"/>
      <w:r>
        <w:rPr>
          <w:i/>
        </w:rPr>
        <w:t xml:space="preserve"> </w:t>
      </w:r>
      <w:r>
        <w:t xml:space="preserve">package </w:t>
      </w:r>
      <w:sdt>
        <w:sdtPr>
          <w:rPr>
            <w:color w:val="000000"/>
          </w:rPr>
          <w:tag w:val="MENDELEY_CITATION_v3_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"/>
          <w:id w:val="-97878388"/>
          <w:placeholder>
            <w:docPart w:val="DefaultPlaceholder_-1854013440"/>
          </w:placeholder>
        </w:sdtPr>
        <w:sdtContent>
          <w:r w:rsidR="00CA7152" w:rsidRPr="00CA7152">
            <w:rPr>
              <w:color w:val="000000"/>
            </w:rPr>
            <w:t>(</w:t>
          </w:r>
          <w:proofErr w:type="spellStart"/>
          <w:r w:rsidR="00CA7152" w:rsidRPr="00CA7152">
            <w:rPr>
              <w:color w:val="000000"/>
            </w:rPr>
            <w:t>Hartig</w:t>
          </w:r>
          <w:proofErr w:type="spellEnd"/>
          <w:r w:rsidR="00CA7152" w:rsidRPr="00CA7152">
            <w:rPr>
              <w:color w:val="000000"/>
            </w:rPr>
            <w:t>, 2023)</w:t>
          </w:r>
        </w:sdtContent>
      </w:sdt>
      <w:r>
        <w:t xml:space="preserve">. The biomass model contains some potentially problematic intermediate residual values, but a visual inspection of a plot of observed vs simulated residuals confirmed the suitability of this model. The cover model fit well, with no issues. We used the </w:t>
      </w:r>
      <w:proofErr w:type="spellStart"/>
      <w:r>
        <w:rPr>
          <w:i/>
        </w:rPr>
        <w:t>visreg</w:t>
      </w:r>
      <w:proofErr w:type="spellEnd"/>
      <w:r w:rsidR="001F1DF9">
        <w:rPr>
          <w:i/>
        </w:rPr>
        <w:t xml:space="preserve"> </w:t>
      </w:r>
      <w:sdt>
        <w:sdtPr>
          <w:rPr>
            <w:i/>
          </w:rPr>
          <w:tag w:val="MENDELEY_CITATION_v3_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"/>
          <w:id w:val="-1752804401"/>
          <w:placeholder>
            <w:docPart w:val="DefaultPlaceholder_-1854013440"/>
          </w:placeholder>
        </w:sdtPr>
        <w:sdtContent>
          <w:r w:rsidR="00CA7152">
            <w:rPr>
              <w:rFonts w:eastAsia="Times New Roman"/>
            </w:rPr>
            <w:t>(</w:t>
          </w:r>
          <w:proofErr w:type="spellStart"/>
          <w:r w:rsidR="00CA7152">
            <w:rPr>
              <w:rFonts w:eastAsia="Times New Roman"/>
            </w:rPr>
            <w:t>Breheny</w:t>
          </w:r>
          <w:proofErr w:type="spellEnd"/>
          <w:r w:rsidR="00CA7152">
            <w:rPr>
              <w:rFonts w:eastAsia="Times New Roman"/>
            </w:rPr>
            <w:t xml:space="preserve"> &amp; Burchett, 2023)</w:t>
          </w:r>
        </w:sdtContent>
      </w:sdt>
      <w:r>
        <w:rPr>
          <w:i/>
        </w:rPr>
        <w:t xml:space="preserve"> </w:t>
      </w:r>
      <w:r>
        <w:t xml:space="preserve">and </w:t>
      </w:r>
      <w:proofErr w:type="spellStart"/>
      <w:r w:rsidR="00054187">
        <w:rPr>
          <w:i/>
        </w:rPr>
        <w:t>ggeffects</w:t>
      </w:r>
      <w:proofErr w:type="spellEnd"/>
      <w:r>
        <w:rPr>
          <w:i/>
        </w:rPr>
        <w:t xml:space="preserve"> </w:t>
      </w:r>
      <w:sdt>
        <w:sdtPr>
          <w:rPr>
            <w:color w:val="000000"/>
          </w:rPr>
          <w:tag w:val="MENDELEY_CITATION_v3_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"/>
          <w:id w:val="616339032"/>
          <w:placeholder>
            <w:docPart w:val="DefaultPlaceholder_-1854013440"/>
          </w:placeholder>
        </w:sdtPr>
        <w:sdtContent>
          <w:r w:rsidR="00CA7152" w:rsidRPr="00CA7152">
            <w:rPr>
              <w:color w:val="000000"/>
            </w:rPr>
            <w:t>(</w:t>
          </w:r>
          <w:proofErr w:type="spellStart"/>
          <w:r w:rsidR="00CA7152" w:rsidRPr="00CA7152">
            <w:rPr>
              <w:color w:val="000000"/>
            </w:rPr>
            <w:t>Lüdecke</w:t>
          </w:r>
          <w:proofErr w:type="spellEnd"/>
          <w:r w:rsidR="00CA7152" w:rsidRPr="00CA7152">
            <w:rPr>
              <w:color w:val="000000"/>
            </w:rPr>
            <w:t>, 2023)</w:t>
          </w:r>
        </w:sdtContent>
      </w:sdt>
      <w:r w:rsidR="001F1DF9">
        <w:rPr>
          <w:color w:val="000000"/>
        </w:rPr>
        <w:t xml:space="preserve"> </w:t>
      </w:r>
      <w:r>
        <w:t xml:space="preserve">packages to generate conditional predictions using our fitted models. Unless otherwise stated, these predictions were conditioned on the median values of our predictors. </w:t>
      </w:r>
    </w:p>
    <w:p w14:paraId="5C8ED6D0" w14:textId="77777777" w:rsidR="00F30860" w:rsidRDefault="00F30860"/>
    <w:p w14:paraId="6ED3BEAE" w14:textId="77777777" w:rsidR="00F30860" w:rsidRDefault="00892605">
      <w:pPr>
        <w:rPr>
          <w:b/>
        </w:rPr>
      </w:pPr>
      <w:r>
        <w:rPr>
          <w:b/>
        </w:rPr>
        <w:t>Results and Discussion</w:t>
      </w:r>
    </w:p>
    <w:p w14:paraId="4C47003D" w14:textId="77777777" w:rsidR="00F30860" w:rsidRDefault="00F30860">
      <w:pPr>
        <w:rPr>
          <w:i/>
        </w:rPr>
      </w:pPr>
    </w:p>
    <w:p w14:paraId="5AE0F4B5" w14:textId="164D4C0D" w:rsidR="00F30860" w:rsidRDefault="00892605">
      <w:r>
        <w:t xml:space="preserve">Kelp at our sites spanned a range of biomass per unit area from </w:t>
      </w:r>
      <w:commentRangeStart w:id="52"/>
      <w:r>
        <w:t>0.12 kg/m</w:t>
      </w:r>
      <w:r>
        <w:rPr>
          <w:vertAlign w:val="superscript"/>
        </w:rPr>
        <w:t>2</w:t>
      </w:r>
      <w:r>
        <w:t xml:space="preserve"> to 3892 kg/m</w:t>
      </w:r>
      <w:r>
        <w:rPr>
          <w:vertAlign w:val="superscript"/>
        </w:rPr>
        <w:t>2</w:t>
      </w:r>
      <w:r>
        <w:t xml:space="preserve"> </w:t>
      </w:r>
      <w:commentRangeEnd w:id="52"/>
      <w:r w:rsidR="00183630">
        <w:rPr>
          <w:rStyle w:val="CommentReference"/>
        </w:rPr>
        <w:commentReference w:id="52"/>
      </w:r>
      <w:r>
        <w:t xml:space="preserve">(Ventura-Santa </w:t>
      </w:r>
      <w:del w:id="53" w:author="Jarrett Byrnes" w:date="2023-08-07T21:35:00Z">
        <w:r w:rsidDel="00183630">
          <w:delText xml:space="preserve">Barbera  </w:delText>
        </w:r>
      </w:del>
      <w:proofErr w:type="gramStart"/>
      <w:ins w:id="54" w:author="Jarrett Byrnes" w:date="2023-08-07T21:35:00Z">
        <w:r w:rsidR="00183630">
          <w:t>Barb</w:t>
        </w:r>
        <w:r w:rsidR="00183630">
          <w:t>a</w:t>
        </w:r>
        <w:r w:rsidR="00183630">
          <w:t xml:space="preserve">ra  </w:t>
        </w:r>
      </w:ins>
      <w:r>
        <w:t>and</w:t>
      </w:r>
      <w:proofErr w:type="gramEnd"/>
      <w:r>
        <w:t xml:space="preserve"> </w:t>
      </w:r>
      <w:r w:rsidR="00436940">
        <w:t>Monterey</w:t>
      </w:r>
      <w:r>
        <w:t xml:space="preserve">, respectively). Overall, kelps have decreased by 76% </w:t>
      </w:r>
      <w:del w:id="55" w:author="Jarrett Byrnes" w:date="2023-08-07T21:36:00Z">
        <w:r w:rsidDel="00183630">
          <w:delText xml:space="preserve"> </w:delText>
        </w:r>
      </w:del>
      <w:r>
        <w:t xml:space="preserve">in </w:t>
      </w:r>
      <w:r w:rsidRPr="0036216E">
        <w:t>biomass and 11% in cover during the timeseries, although there is substantial interannual variability (</w:t>
      </w:r>
      <w:r w:rsidR="0036216E" w:rsidRPr="0036216E">
        <w:t>Figure 2</w:t>
      </w:r>
      <w:r w:rsidRPr="0036216E">
        <w:t>). Similarly, our sites span a range of thermal variation and human pressure over space and time. Urbanization values from nearly 0% to roughly 50% urban landcover (</w:t>
      </w:r>
      <w:r w:rsidR="0036216E" w:rsidRPr="0036216E">
        <w:t>Figure 2</w:t>
      </w:r>
      <w:r w:rsidRPr="0036216E">
        <w:t xml:space="preserve">), with </w:t>
      </w:r>
      <w:r>
        <w:t xml:space="preserve">San Nicolas Island (0.1%) and Los Angeles (54%) serving as </w:t>
      </w:r>
      <w:del w:id="56" w:author="Jarrett Byrnes" w:date="2023-08-07T21:36:00Z">
        <w:r w:rsidDel="0096391F">
          <w:delText xml:space="preserve">our </w:delText>
        </w:r>
      </w:del>
      <w:ins w:id="57" w:author="Jarrett Byrnes" w:date="2023-08-07T21:36:00Z">
        <w:r w:rsidR="0096391F">
          <w:t>the</w:t>
        </w:r>
        <w:r w:rsidR="0096391F">
          <w:t xml:space="preserve"> </w:t>
        </w:r>
      </w:ins>
      <w:r>
        <w:t xml:space="preserve">“pristine” and “heavily urbanized” </w:t>
      </w:r>
      <w:del w:id="58" w:author="Jarrett Byrnes" w:date="2023-08-07T21:36:00Z">
        <w:r w:rsidDel="0096391F">
          <w:delText>sites</w:delText>
        </w:r>
      </w:del>
      <w:ins w:id="59" w:author="Jarrett Byrnes" w:date="2023-08-07T21:36:00Z">
        <w:r w:rsidR="0096391F">
          <w:t>ends of our</w:t>
        </w:r>
      </w:ins>
      <w:ins w:id="60" w:author="Jarrett Byrnes" w:date="2023-08-07T21:37:00Z">
        <w:r w:rsidR="0096391F">
          <w:t xml:space="preserve"> urbanization axis</w:t>
        </w:r>
      </w:ins>
      <w:r>
        <w:t xml:space="preserve">. Suburbs and towns ranged from 1-20%. Over </w:t>
      </w:r>
      <w:r>
        <w:lastRenderedPageBreak/>
        <w:t xml:space="preserve">the course of the timeseries, the urbanization values at pristine sites were </w:t>
      </w:r>
      <w:proofErr w:type="gramStart"/>
      <w:r>
        <w:t>fairly stable</w:t>
      </w:r>
      <w:proofErr w:type="gramEnd"/>
      <w:r>
        <w:t xml:space="preserve">: pristine sites were stable, changing by less than 0.5% (i.e., San Nicolas Island, Santa Barbara Island, Catalina Island, and Big Sur). However, more urbanized sites increased by as much as 5% across the time series (Los Angeles and San Diego). Ocean temperatures along the California coast are spatially variable, with oceanographic drivers such as coastal upwelling and the California Current System influencing local temperature regimes </w:t>
      </w:r>
      <w:sdt>
        <w:sdtPr>
          <w:rPr>
            <w:color w:val="000000"/>
          </w:rPr>
          <w:tag w:val="MENDELEY_CITATION_v3_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"/>
          <w:id w:val="279459881"/>
          <w:placeholder>
            <w:docPart w:val="DefaultPlaceholder_-1854013440"/>
          </w:placeholder>
        </w:sdtPr>
        <w:sdtContent>
          <w:r w:rsidR="00CA7152" w:rsidRPr="00CA7152">
            <w:rPr>
              <w:color w:val="000000"/>
            </w:rPr>
            <w:t>(Hickey, 1979; Huyer, 1983)</w:t>
          </w:r>
        </w:sdtContent>
      </w:sdt>
      <w:r w:rsidR="00420706">
        <w:t>.</w:t>
      </w:r>
      <w:r>
        <w:t xml:space="preserve"> The temperature at all sites increased over time ranging from 0.5 to 2 degrees </w:t>
      </w:r>
      <w:proofErr w:type="spellStart"/>
      <w:r>
        <w:t>celsius</w:t>
      </w:r>
      <w:proofErr w:type="spellEnd"/>
      <w:r>
        <w:t xml:space="preserve"> (Point Conception and Malibu, respectively</w:t>
      </w:r>
      <w:r w:rsidRPr="0036216E">
        <w:t xml:space="preserve">, </w:t>
      </w:r>
      <w:r w:rsidR="0036216E" w:rsidRPr="0036216E">
        <w:t>Figure 2</w:t>
      </w:r>
      <w:r w:rsidRPr="0036216E">
        <w:t>). W</w:t>
      </w:r>
      <w:r>
        <w:t xml:space="preserve">hile there is substantial interannual variability that we attributed to a host of oceanographic factors (e.g., El Niño, The Blob), the long-term positive trend is attributed primarily to climate change </w:t>
      </w:r>
      <w:sdt>
        <w:sdtPr>
          <w:rPr>
            <w:color w:val="000000"/>
          </w:rPr>
          <w:tag w:val="MENDELEY_CITATION_v3_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"/>
          <w:id w:val="402259020"/>
          <w:placeholder>
            <w:docPart w:val="DefaultPlaceholder_-1854013440"/>
          </w:placeholder>
        </w:sdtPr>
        <w:sdtContent>
          <w:r w:rsidR="00CA7152" w:rsidRPr="00CA7152">
            <w:rPr>
              <w:color w:val="000000"/>
            </w:rPr>
            <w:t>(Mendelssohn et al., 2004)</w:t>
          </w:r>
        </w:sdtContent>
      </w:sdt>
      <w:r w:rsidR="009A5C45">
        <w:t>.</w:t>
      </w:r>
    </w:p>
    <w:p w14:paraId="05D7E0D7" w14:textId="77777777" w:rsidR="007A0B1C" w:rsidRDefault="007A0B1C"/>
    <w:p w14:paraId="7B3EFE30" w14:textId="15449F15" w:rsidR="007A0B1C" w:rsidRDefault="007A0B1C" w:rsidP="007A0B1C">
      <w:pPr>
        <w:jc w:val="center"/>
      </w:pPr>
      <w:commentRangeStart w:id="61"/>
      <w:r>
        <w:rPr>
          <w:noProof/>
        </w:rPr>
        <w:drawing>
          <wp:inline distT="0" distB="0" distL="0" distR="0" wp14:anchorId="0497A639" wp14:editId="5C661452">
            <wp:extent cx="4427031" cy="4743450"/>
            <wp:effectExtent l="0" t="0" r="0" b="0"/>
            <wp:docPr id="158969276"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9276" name="Picture 1" descr="A graph of different colored lines&#10;&#10;Description automatically generated"/>
                    <pic:cNvPicPr/>
                  </pic:nvPicPr>
                  <pic:blipFill>
                    <a:blip r:embed="rId13"/>
                    <a:stretch>
                      <a:fillRect/>
                    </a:stretch>
                  </pic:blipFill>
                  <pic:spPr>
                    <a:xfrm>
                      <a:off x="0" y="0"/>
                      <a:ext cx="4428690" cy="4745228"/>
                    </a:xfrm>
                    <a:prstGeom prst="rect">
                      <a:avLst/>
                    </a:prstGeom>
                  </pic:spPr>
                </pic:pic>
              </a:graphicData>
            </a:graphic>
          </wp:inline>
        </w:drawing>
      </w:r>
      <w:commentRangeEnd w:id="61"/>
      <w:r w:rsidR="0096391F">
        <w:rPr>
          <w:rStyle w:val="CommentReference"/>
        </w:rPr>
        <w:commentReference w:id="61"/>
      </w:r>
    </w:p>
    <w:p w14:paraId="3EDEA627" w14:textId="12CD1375" w:rsidR="007A0B1C" w:rsidRDefault="007A0B1C">
      <w:r w:rsidRPr="007A0B1C">
        <w:rPr>
          <w:b/>
          <w:bCs/>
        </w:rPr>
        <w:t>Figure 2.</w:t>
      </w:r>
      <w:r w:rsidRPr="007A0B1C">
        <w:t xml:space="preserve"> </w:t>
      </w:r>
      <w:r>
        <w:t>Time series of model parameters: A) Average summer kelp biomass over time in kg of wet kelp/meter</w:t>
      </w:r>
      <w:r>
        <w:rPr>
          <w:vertAlign w:val="superscript"/>
        </w:rPr>
        <w:t>2</w:t>
      </w:r>
      <w:r>
        <w:t>. B) Spring SST data for each site. C) Urban cover (fraction of pixels classified as “developed”) for each site.</w:t>
      </w:r>
    </w:p>
    <w:p w14:paraId="0318A7B6" w14:textId="77777777" w:rsidR="00F30860" w:rsidRDefault="00F30860">
      <w:pPr>
        <w:rPr>
          <w:b/>
        </w:rPr>
      </w:pPr>
    </w:p>
    <w:p w14:paraId="63E6B06E" w14:textId="77777777" w:rsidR="00F30860" w:rsidRDefault="00892605">
      <w:pPr>
        <w:rPr>
          <w:highlight w:val="white"/>
        </w:rPr>
      </w:pPr>
      <w:r>
        <w:rPr>
          <w:highlight w:val="white"/>
        </w:rPr>
        <w:t>Broadly, we find that urbanization reduces the biomass of kelp forests. It acts in synergy with rising ocean temperature, which similarly reduces the biomass of kelp forests, but also acts to shrink the area covered by kelp forests.</w:t>
      </w:r>
      <w:r>
        <w:t xml:space="preserve"> Our model for biomass per unit area explained 71% of </w:t>
      </w:r>
      <w:r>
        <w:lastRenderedPageBreak/>
        <w:t>the variability in summer kelp biomass (</w:t>
      </w:r>
      <w:del w:id="62" w:author="Jarrett Byrnes" w:date="2023-08-07T21:37:00Z">
        <w:r w:rsidDel="0096391F">
          <w:delText xml:space="preserve"> </w:delText>
        </w:r>
      </w:del>
      <w:r>
        <w:t>Conditional R</w:t>
      </w:r>
      <w:r>
        <w:rPr>
          <w:vertAlign w:val="superscript"/>
        </w:rPr>
        <w:t>2</w:t>
      </w:r>
      <w:r>
        <w:t>: 0.713</w:t>
      </w:r>
      <w:proofErr w:type="gramStart"/>
      <w:r>
        <w:t>,  Marginal</w:t>
      </w:r>
      <w:proofErr w:type="gramEnd"/>
      <w:r>
        <w:t xml:space="preserve"> R</w:t>
      </w:r>
      <w:r>
        <w:rPr>
          <w:vertAlign w:val="superscript"/>
        </w:rPr>
        <w:t>2</w:t>
      </w:r>
      <w:r>
        <w:t>: 0.697). Urbanization (beta = -35.56, SE= 12.71</w:t>
      </w:r>
      <w:commentRangeStart w:id="63"/>
      <w:proofErr w:type="gramStart"/>
      <w:r>
        <w:t>,  p</w:t>
      </w:r>
      <w:proofErr w:type="gramEnd"/>
      <w:r>
        <w:t xml:space="preserve"> &lt; 0.05, </w:t>
      </w:r>
      <w:commentRangeEnd w:id="63"/>
      <w:r w:rsidR="0096391F">
        <w:rPr>
          <w:rStyle w:val="CommentReference"/>
        </w:rPr>
        <w:commentReference w:id="63"/>
      </w:r>
      <w:r>
        <w:t>Fig. 2) has a negative impact on peak summer kelp biomass per unit area. This model result indicates that an area with an urban land cover of 100% (for reference, L.A. is 50%) would lack kelp. The impact of urbanization on kelp biomass becomes apparent quickly, with both our model and our data showing severe declines in areas with as low as 20% urban land cover (Fig. 2 showing predictions at median values of temperature in the data, 15.70º C).  This means that urban areas have already lowered kelp biomass before experiencing thermal stress.</w:t>
      </w:r>
    </w:p>
    <w:p w14:paraId="240B5876" w14:textId="77777777" w:rsidR="00F30860" w:rsidRDefault="00F30860">
      <w:pPr>
        <w:rPr>
          <w:highlight w:val="white"/>
        </w:rPr>
      </w:pPr>
    </w:p>
    <w:p w14:paraId="624D71F2" w14:textId="2CA4696B" w:rsidR="00F30860" w:rsidRDefault="00A97545">
      <w:r>
        <w:rPr>
          <w:noProof/>
        </w:rPr>
        <w:drawing>
          <wp:inline distT="0" distB="0" distL="0" distR="0" wp14:anchorId="3A6CE911" wp14:editId="4E63CA4D">
            <wp:extent cx="5943600" cy="3988435"/>
            <wp:effectExtent l="0" t="0" r="0" b="0"/>
            <wp:docPr id="2106110646" name="Picture 1" descr="A graph with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10646" name="Picture 1" descr="A graph with different colored dots&#10;&#10;Description automatically generated"/>
                    <pic:cNvPicPr/>
                  </pic:nvPicPr>
                  <pic:blipFill rotWithShape="1">
                    <a:blip r:embed="rId14"/>
                    <a:srcRect t="6057"/>
                    <a:stretch/>
                  </pic:blipFill>
                  <pic:spPr bwMode="auto">
                    <a:xfrm>
                      <a:off x="0" y="0"/>
                      <a:ext cx="5943600" cy="3988435"/>
                    </a:xfrm>
                    <a:prstGeom prst="rect">
                      <a:avLst/>
                    </a:prstGeom>
                    <a:ln>
                      <a:noFill/>
                    </a:ln>
                    <a:extLst>
                      <a:ext uri="{53640926-AAD7-44D8-BBD7-CCE9431645EC}">
                        <a14:shadowObscured xmlns:a14="http://schemas.microsoft.com/office/drawing/2010/main"/>
                      </a:ext>
                    </a:extLst>
                  </pic:spPr>
                </pic:pic>
              </a:graphicData>
            </a:graphic>
          </wp:inline>
        </w:drawing>
      </w:r>
    </w:p>
    <w:p w14:paraId="50192AE7" w14:textId="77777777" w:rsidR="00F30860" w:rsidRDefault="00892605">
      <w:r w:rsidRPr="0036216E">
        <w:rPr>
          <w:b/>
          <w:bCs/>
        </w:rPr>
        <w:t>Figure 3:</w:t>
      </w:r>
      <w:r>
        <w:t xml:space="preserve"> </w:t>
      </w:r>
      <w:commentRangeStart w:id="64"/>
      <w:r>
        <w:t xml:space="preserve">Model predicted values (black line) of mean summer biomass with 95% confidence intervals, conditional on median predictor values. </w:t>
      </w:r>
      <w:commentRangeEnd w:id="64"/>
      <w:r w:rsidR="0096391F">
        <w:rPr>
          <w:rStyle w:val="CommentReference"/>
        </w:rPr>
        <w:commentReference w:id="64"/>
      </w:r>
      <w:r>
        <w:t xml:space="preserve">Urban cover represents the fraction of pixels in a site that are classified as developed. Raw data (points) plotted for reference. </w:t>
      </w:r>
    </w:p>
    <w:p w14:paraId="708FBF86" w14:textId="77777777" w:rsidR="00F30860" w:rsidRDefault="00892605">
      <w:pPr>
        <w:rPr>
          <w:highlight w:val="white"/>
        </w:rPr>
      </w:pPr>
      <w:r>
        <w:rPr>
          <w:highlight w:val="white"/>
        </w:rPr>
        <w:t xml:space="preserve"> </w:t>
      </w:r>
    </w:p>
    <w:p w14:paraId="55B36F30" w14:textId="03E405EC" w:rsidR="00F30860" w:rsidRDefault="00892605">
      <w:r>
        <w:t>Spring temperature similarly had a negative relationship with summer kelp biomass but only as an interaction with year (p &lt; 0.05), indicating temporal heterogeneity in kelp’s response to temperature due to other drivers that vary by year (e.g., storm disturbances, disease outbreaks, etc.</w:t>
      </w:r>
      <w:del w:id="65" w:author="Jarrett Byrnes" w:date="2023-08-07T21:39:00Z">
        <w:r w:rsidDel="0096391F">
          <w:delText xml:space="preserve"> </w:delText>
        </w:r>
      </w:del>
      <w:r>
        <w:t>)</w:t>
      </w:r>
      <w:r w:rsidR="00247BF6">
        <w:t xml:space="preserve"> </w:t>
      </w:r>
      <w:sdt>
        <w:sdtPr>
          <w:rPr>
            <w:color w:val="000000"/>
          </w:rPr>
          <w:tag w:val="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"/>
          <w:id w:val="-648052153"/>
          <w:placeholder>
            <w:docPart w:val="DefaultPlaceholder_-1854013440"/>
          </w:placeholder>
        </w:sdtPr>
        <w:sdtContent>
          <w:r w:rsidR="00CA7152">
            <w:rPr>
              <w:rFonts w:eastAsia="Times New Roman"/>
            </w:rPr>
            <w:t>(Dayton et al., 1999; Dayton &amp; Tegner, 1984; Tegner et al., n.d.; Vásquez et al., 2008; Wei et al., 2021)</w:t>
          </w:r>
        </w:sdtContent>
      </w:sdt>
      <w:r>
        <w:t xml:space="preserve">. Despite this interannual heterogeneity, the overall impact of warming temperatures on kelp biomass is, like urbanization, </w:t>
      </w:r>
      <w:r w:rsidRPr="0036216E">
        <w:t>negative (</w:t>
      </w:r>
      <w:r w:rsidR="0036216E" w:rsidRPr="0036216E">
        <w:t>Figure 4</w:t>
      </w:r>
      <w:r w:rsidRPr="0036216E">
        <w:t xml:space="preserve">). On </w:t>
      </w:r>
      <w:r>
        <w:t xml:space="preserve">average, warmer springs led to significantly reduced peak summer-kelp biomass than colder springs </w:t>
      </w:r>
      <w:r>
        <w:rPr>
          <w:color w:val="434343"/>
        </w:rPr>
        <w:t xml:space="preserve">(Average beta = -4.3, average </w:t>
      </w:r>
      <w:r w:rsidRPr="003E276F">
        <w:t xml:space="preserve">SE = </w:t>
      </w:r>
      <w:r w:rsidR="003E276F" w:rsidRPr="003E276F">
        <w:t>4.</w:t>
      </w:r>
      <w:commentRangeStart w:id="66"/>
      <w:r w:rsidR="003E276F" w:rsidRPr="003E276F">
        <w:t>04</w:t>
      </w:r>
      <w:commentRangeEnd w:id="66"/>
      <w:r w:rsidR="0096391F">
        <w:rPr>
          <w:rStyle w:val="CommentReference"/>
        </w:rPr>
        <w:commentReference w:id="66"/>
      </w:r>
      <w:r w:rsidRPr="003E276F">
        <w:t>). Curiously, there was no interaction between temperature and urbanization (</w:t>
      </w:r>
      <w:commentRangeStart w:id="67"/>
      <w:r w:rsidRPr="003E276F">
        <w:t>p = 0.66</w:t>
      </w:r>
      <w:commentRangeEnd w:id="67"/>
      <w:r w:rsidR="0096391F">
        <w:rPr>
          <w:rStyle w:val="CommentReference"/>
        </w:rPr>
        <w:commentReference w:id="67"/>
      </w:r>
      <w:r w:rsidRPr="003E276F">
        <w:t xml:space="preserve">). This is due to the nonlinear nature of the model - a decrease in kelp from </w:t>
      </w:r>
      <w:r w:rsidRPr="003E276F">
        <w:lastRenderedPageBreak/>
        <w:t xml:space="preserve">urbanization means that temperature’s effects will occur on an already diminished kelp forest. </w:t>
      </w:r>
      <w:proofErr w:type="gramStart"/>
      <w:r w:rsidRPr="003E276F">
        <w:t>Thus</w:t>
      </w:r>
      <w:proofErr w:type="gramEnd"/>
      <w:r w:rsidRPr="003E276F">
        <w:t xml:space="preserve"> the effects of multiple</w:t>
      </w:r>
      <w:r>
        <w:t xml:space="preserve"> stressors are cumulative, but the magnitude of one does not change due to the effects of the other.</w:t>
      </w:r>
    </w:p>
    <w:p w14:paraId="5FBD79D9" w14:textId="77777777" w:rsidR="00F30860" w:rsidRDefault="00F30860"/>
    <w:p w14:paraId="02F86BE0" w14:textId="4C4509DC" w:rsidR="00F30860" w:rsidRDefault="0007247B">
      <w:commentRangeStart w:id="68"/>
      <w:r>
        <w:rPr>
          <w:noProof/>
        </w:rPr>
        <w:drawing>
          <wp:inline distT="0" distB="0" distL="0" distR="0" wp14:anchorId="0F981471" wp14:editId="13F76C81">
            <wp:extent cx="5943600" cy="4245610"/>
            <wp:effectExtent l="0" t="0" r="0" b="2540"/>
            <wp:docPr id="316421997" name="Picture 1" descr="A graph showing the number of different seas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21997" name="Picture 1" descr="A graph showing the number of different seasons&#10;&#10;Description automatically generated with medium confidence"/>
                    <pic:cNvPicPr/>
                  </pic:nvPicPr>
                  <pic:blipFill>
                    <a:blip r:embed="rId15"/>
                    <a:stretch>
                      <a:fillRect/>
                    </a:stretch>
                  </pic:blipFill>
                  <pic:spPr>
                    <a:xfrm>
                      <a:off x="0" y="0"/>
                      <a:ext cx="5943600" cy="4245610"/>
                    </a:xfrm>
                    <a:prstGeom prst="rect">
                      <a:avLst/>
                    </a:prstGeom>
                  </pic:spPr>
                </pic:pic>
              </a:graphicData>
            </a:graphic>
          </wp:inline>
        </w:drawing>
      </w:r>
      <w:commentRangeEnd w:id="68"/>
      <w:r w:rsidR="0096391F">
        <w:rPr>
          <w:rStyle w:val="CommentReference"/>
        </w:rPr>
        <w:commentReference w:id="68"/>
      </w:r>
    </w:p>
    <w:p w14:paraId="0F4F3563" w14:textId="77777777" w:rsidR="00F30860" w:rsidRDefault="00892605">
      <w:r>
        <w:t xml:space="preserve">Fig 4. Interaction between mean spring SST and year. Lines display the effect of spring SST on summer kelp biomass for each year, conditional on the median values of all other predictors. </w:t>
      </w:r>
    </w:p>
    <w:p w14:paraId="6CBFD59B" w14:textId="77777777" w:rsidR="00F30860" w:rsidRDefault="00F30860"/>
    <w:p w14:paraId="16728675" w14:textId="55529A00" w:rsidR="00F30860" w:rsidRDefault="00892605">
      <w:pPr>
        <w:rPr>
          <w:rFonts w:ascii="Courier New" w:eastAsia="Courier New" w:hAnsi="Courier New" w:cs="Courier New"/>
          <w:sz w:val="20"/>
          <w:szCs w:val="20"/>
          <w:highlight w:val="white"/>
        </w:rPr>
      </w:pPr>
      <w:r>
        <w:rPr>
          <w:highlight w:val="white"/>
        </w:rPr>
        <w:t xml:space="preserve">We controlled for several factors in our model </w:t>
      </w:r>
      <w:del w:id="69" w:author="Jarrett Byrnes" w:date="2023-08-07T21:40:00Z">
        <w:r w:rsidDel="0096391F">
          <w:rPr>
            <w:highlight w:val="white"/>
          </w:rPr>
          <w:delText>in order to</w:delText>
        </w:r>
      </w:del>
      <w:ins w:id="70" w:author="Jarrett Byrnes" w:date="2023-08-07T21:40:00Z">
        <w:r w:rsidR="0096391F">
          <w:rPr>
            <w:highlight w:val="white"/>
          </w:rPr>
          <w:t>to</w:t>
        </w:r>
      </w:ins>
      <w:r>
        <w:rPr>
          <w:highlight w:val="white"/>
        </w:rPr>
        <w:t xml:space="preserve"> derive a causal estimate of the effects of urbanization and temperature. More kelp in the springtime was associated with more summer kelp biomass (β = 5.343e-01, </w:t>
      </w:r>
      <w:commentRangeStart w:id="71"/>
      <w:r>
        <w:rPr>
          <w:highlight w:val="white"/>
        </w:rPr>
        <w:t>p &lt; 0.05</w:t>
      </w:r>
      <w:commentRangeEnd w:id="71"/>
      <w:r w:rsidR="004D0221">
        <w:rPr>
          <w:rStyle w:val="CommentReference"/>
        </w:rPr>
        <w:commentReference w:id="71"/>
      </w:r>
      <w:r>
        <w:rPr>
          <w:highlight w:val="white"/>
        </w:rPr>
        <w:t xml:space="preserve">). This was expected given that kelp recruits typically settle in late winter to early spring and begin to grow rapidly throughout the spring </w:t>
      </w:r>
      <w:sdt>
        <w:sdtPr>
          <w:rPr>
            <w:color w:val="000000"/>
            <w:highlight w:val="white"/>
          </w:rPr>
          <w:tag w:val="MENDELEY_CITATION_v3_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"/>
          <w:id w:val="-1538350876"/>
          <w:placeholder>
            <w:docPart w:val="DefaultPlaceholder_-1854013440"/>
          </w:placeholder>
        </w:sdtPr>
        <w:sdtContent>
          <w:r w:rsidR="00CA7152" w:rsidRPr="00CA7152">
            <w:rPr>
              <w:color w:val="000000"/>
              <w:highlight w:val="white"/>
            </w:rPr>
            <w:t>(Reed et al., 1988)</w:t>
          </w:r>
        </w:sdtContent>
      </w:sdt>
      <w:r w:rsidR="00C05D6D">
        <w:rPr>
          <w:highlight w:val="white"/>
        </w:rPr>
        <w:t>.</w:t>
      </w:r>
      <w:r w:rsidR="0082074F">
        <w:rPr>
          <w:highlight w:val="white"/>
        </w:rPr>
        <w:t xml:space="preserve"> </w:t>
      </w:r>
      <w:r>
        <w:rPr>
          <w:highlight w:val="white"/>
        </w:rPr>
        <w:t xml:space="preserve">We controlled for drivers confounded with temperature (both spring and summer) and urbanization by including parameters in our model that represent the mean temperature and urbanization values at each site, across the whole time series. These site means control for the influence of unmeasured variables that are correlated with temperature or urbanization and would otherwise confound our results. We found that there were significant confounders related to both spring </w:t>
      </w:r>
      <w:r>
        <w:t xml:space="preserve">(beta = -2.238. SE= 0.5991, </w:t>
      </w:r>
      <w:commentRangeStart w:id="72"/>
      <w:r>
        <w:t>p &lt; 0.05</w:t>
      </w:r>
      <w:commentRangeEnd w:id="72"/>
      <w:r w:rsidR="0096391F">
        <w:rPr>
          <w:rStyle w:val="CommentReference"/>
        </w:rPr>
        <w:commentReference w:id="72"/>
      </w:r>
      <w:r>
        <w:t xml:space="preserve">) </w:t>
      </w:r>
      <w:r>
        <w:rPr>
          <w:highlight w:val="white"/>
        </w:rPr>
        <w:t>and summer (</w:t>
      </w:r>
      <w:r>
        <w:t xml:space="preserve">beta = -1.780, SE= 0.4575, </w:t>
      </w:r>
      <w:commentRangeStart w:id="73"/>
      <w:r>
        <w:t>p &lt; 0.05</w:t>
      </w:r>
      <w:commentRangeEnd w:id="73"/>
      <w:r w:rsidR="004D0221">
        <w:rPr>
          <w:rStyle w:val="CommentReference"/>
        </w:rPr>
        <w:commentReference w:id="73"/>
      </w:r>
      <w:r>
        <w:t>)</w:t>
      </w:r>
      <w:r>
        <w:rPr>
          <w:highlight w:val="white"/>
        </w:rPr>
        <w:t xml:space="preserve"> site means were significant. In addition, the site mean parameter for urbanization was significant </w:t>
      </w:r>
      <w:r>
        <w:t xml:space="preserve">(beta =14.23. SE= 16.55, </w:t>
      </w:r>
      <w:commentRangeStart w:id="74"/>
      <w:r>
        <w:t>p &lt; 0.05</w:t>
      </w:r>
      <w:commentRangeEnd w:id="74"/>
      <w:r w:rsidR="004D0221">
        <w:rPr>
          <w:rStyle w:val="CommentReference"/>
        </w:rPr>
        <w:commentReference w:id="74"/>
      </w:r>
      <w:r>
        <w:t xml:space="preserve">).  Finally, we included an interaction effect between site man spring temperatures and site mean urbanization to account for the possibility that these unmeasured variables can interact with each other and cause potentially nonlinear </w:t>
      </w:r>
      <w:r>
        <w:lastRenderedPageBreak/>
        <w:t xml:space="preserve">biases, although this parameter was not </w:t>
      </w:r>
      <w:del w:id="75" w:author="Jarrett Byrnes" w:date="2023-08-07T21:47:00Z">
        <w:r w:rsidDel="004D0221">
          <w:delText xml:space="preserve">significant </w:delText>
        </w:r>
      </w:del>
      <w:ins w:id="76" w:author="Jarrett Byrnes" w:date="2023-08-07T21:47:00Z">
        <w:r w:rsidR="004D0221">
          <w:t>different from 0</w:t>
        </w:r>
        <w:r w:rsidR="004D0221">
          <w:t xml:space="preserve"> </w:t>
        </w:r>
      </w:ins>
      <w:r>
        <w:t>(</w:t>
      </w:r>
      <w:commentRangeStart w:id="77"/>
      <w:r>
        <w:t>p = 0.19</w:t>
      </w:r>
      <w:commentRangeEnd w:id="77"/>
      <w:r w:rsidR="004D0221">
        <w:rPr>
          <w:rStyle w:val="CommentReference"/>
        </w:rPr>
        <w:commentReference w:id="77"/>
      </w:r>
      <w:r>
        <w:t xml:space="preserve">) These results suggest that there are indeed confounding variables that influence summer kelp biomass, but they do not interact with each other. Had we failed to account for them with our model, these omitted variables would bias our results and reduce our capacity for causal inference. </w:t>
      </w:r>
    </w:p>
    <w:p w14:paraId="429D06C1" w14:textId="77777777" w:rsidR="00F30860" w:rsidRDefault="00F30860"/>
    <w:p w14:paraId="1D18E232" w14:textId="77777777" w:rsidR="00F30860" w:rsidRDefault="00F30860"/>
    <w:p w14:paraId="5EAA67F6" w14:textId="77777777" w:rsidR="00F30860" w:rsidRDefault="00F30860">
      <w:pPr>
        <w:rPr>
          <w:i/>
        </w:rPr>
      </w:pPr>
    </w:p>
    <w:p w14:paraId="4A63335D" w14:textId="77777777" w:rsidR="00F30860" w:rsidRDefault="00F30860"/>
    <w:p w14:paraId="5AB65F4F" w14:textId="77777777" w:rsidR="00F30860" w:rsidRDefault="00F30860"/>
    <w:p w14:paraId="21734273" w14:textId="77777777" w:rsidR="00F30860" w:rsidRDefault="00F30860">
      <w:pPr>
        <w:rPr>
          <w:i/>
        </w:rPr>
      </w:pPr>
    </w:p>
    <w:p w14:paraId="5DC90D11" w14:textId="64423138" w:rsidR="00F30860" w:rsidRDefault="00892605">
      <w:r>
        <w:t xml:space="preserve">While urbanization and temperature decrease the biomass per unit area of kelp forests, we found that in contrast only temperature - and summer temperature at that - controls the total area of giant kelp forests. Mean summer temperatures influenced percent of area occupied by kelp (beta = -0.30669, </w:t>
      </w:r>
      <w:commentRangeStart w:id="78"/>
      <w:r>
        <w:t>p &lt; 0.05</w:t>
      </w:r>
      <w:commentRangeEnd w:id="78"/>
      <w:r w:rsidR="004D0221">
        <w:rPr>
          <w:rStyle w:val="CommentReference"/>
        </w:rPr>
        <w:commentReference w:id="78"/>
      </w:r>
      <w:r>
        <w:t xml:space="preserve">, Fig. 4). Summer water temperature can have a strong effect on </w:t>
      </w:r>
      <w:r w:rsidRPr="009B4753">
        <w:t xml:space="preserve">where kelp can survive - an increase of 1 degree </w:t>
      </w:r>
      <w:proofErr w:type="spellStart"/>
      <w:r w:rsidRPr="009B4753">
        <w:t>celsius</w:t>
      </w:r>
      <w:proofErr w:type="spellEnd"/>
      <w:r w:rsidRPr="009B4753">
        <w:t xml:space="preserve"> is associated with a 26% decrease in kelp canopy area (</w:t>
      </w:r>
      <w:r w:rsidR="009B4753" w:rsidRPr="009B4753">
        <w:t>Figure 5</w:t>
      </w:r>
      <w:r w:rsidRPr="009B4753">
        <w:t xml:space="preserve">).  </w:t>
      </w:r>
      <w:r>
        <w:t xml:space="preserve">Additionally, this effect manifests as a nonlinear decline. Kelp persists across the entire range of summer temperature values we observed (14-22 degrees C), but at temperatures above 18 degrees C we see notable reductions in area, and near-total loss occurs far more frequently (Fig. 5). This result suggests that summer temperatures (and by proxy nutrient availability) are the most important determinant of kelp forest distribution, with the impacts of urbanization and spring temperature acting as “sub-lethal” effects in the context of patch persistence. </w:t>
      </w:r>
    </w:p>
    <w:p w14:paraId="05073679" w14:textId="77777777" w:rsidR="00F30860" w:rsidRDefault="00F30860"/>
    <w:p w14:paraId="00C165A6" w14:textId="4040DFDA" w:rsidR="00F30860" w:rsidRDefault="00892605">
      <w:r>
        <w:t xml:space="preserve">We implemented the same measures of control as with the biomass model to allow for causal inference by including site mean terms. Spring kelp coverage was again positively related to summer kelp coverage (beta = 3.07870, SE </w:t>
      </w:r>
      <w:proofErr w:type="gramStart"/>
      <w:r>
        <w:t>=  0.253758</w:t>
      </w:r>
      <w:proofErr w:type="gramEnd"/>
      <w:r>
        <w:t xml:space="preserve">, </w:t>
      </w:r>
      <w:commentRangeStart w:id="79"/>
      <w:r>
        <w:t>p &lt; 0.05</w:t>
      </w:r>
      <w:commentRangeEnd w:id="79"/>
      <w:r w:rsidR="004D0221">
        <w:rPr>
          <w:rStyle w:val="CommentReference"/>
        </w:rPr>
        <w:commentReference w:id="79"/>
      </w:r>
      <w:r>
        <w:t xml:space="preserve">), an unsurprising result. Again, there were significant influences of confounders related to spring (beta </w:t>
      </w:r>
      <w:proofErr w:type="gramStart"/>
      <w:r>
        <w:t>=  2.224946</w:t>
      </w:r>
      <w:proofErr w:type="gramEnd"/>
      <w:r>
        <w:t xml:space="preserve">, SE =  0.586630, </w:t>
      </w:r>
      <w:commentRangeStart w:id="80"/>
      <w:r>
        <w:t>p &lt; 0.05</w:t>
      </w:r>
      <w:commentRangeEnd w:id="80"/>
      <w:r w:rsidR="004D0221">
        <w:rPr>
          <w:rStyle w:val="CommentReference"/>
        </w:rPr>
        <w:commentReference w:id="80"/>
      </w:r>
      <w:r>
        <w:t xml:space="preserve">) and summer (beta = -1.636121, SE =  0.450943, </w:t>
      </w:r>
      <w:commentRangeStart w:id="81"/>
      <w:r>
        <w:t>p &lt; 0.05</w:t>
      </w:r>
      <w:commentRangeEnd w:id="81"/>
      <w:r w:rsidR="004D0221">
        <w:rPr>
          <w:rStyle w:val="CommentReference"/>
        </w:rPr>
        <w:commentReference w:id="81"/>
      </w:r>
      <w:r>
        <w:t xml:space="preserve">) site mean temperatures. The site mean of </w:t>
      </w:r>
      <w:commentRangeStart w:id="82"/>
      <w:r>
        <w:t xml:space="preserve">urbanization was </w:t>
      </w:r>
      <w:del w:id="83" w:author="Jarrett Byrnes" w:date="2023-08-07T21:50:00Z">
        <w:r w:rsidDel="00827AFD">
          <w:delText>not significant</w:delText>
        </w:r>
      </w:del>
      <w:ins w:id="84" w:author="Jarrett Byrnes" w:date="2023-08-07T21:50:00Z">
        <w:r w:rsidR="00827AFD">
          <w:t>unimportant</w:t>
        </w:r>
      </w:ins>
      <w:r>
        <w:t xml:space="preserve"> in isolation </w:t>
      </w:r>
      <w:commentRangeEnd w:id="82"/>
      <w:r w:rsidR="00827AFD">
        <w:rPr>
          <w:rStyle w:val="CommentReference"/>
        </w:rPr>
        <w:commentReference w:id="82"/>
      </w:r>
      <w:r>
        <w:t>(</w:t>
      </w:r>
      <w:commentRangeStart w:id="85"/>
      <w:r>
        <w:t>p = 0.54</w:t>
      </w:r>
      <w:commentRangeEnd w:id="85"/>
      <w:r w:rsidR="004D0221">
        <w:rPr>
          <w:rStyle w:val="CommentReference"/>
        </w:rPr>
        <w:commentReference w:id="85"/>
      </w:r>
      <w:r>
        <w:t xml:space="preserve">), but the interaction between site mean urbanization and spring temperature was (beta = 1.334874, SE </w:t>
      </w:r>
      <w:proofErr w:type="gramStart"/>
      <w:r>
        <w:t>=  0.658748</w:t>
      </w:r>
      <w:proofErr w:type="gramEnd"/>
      <w:r>
        <w:t xml:space="preserve">, </w:t>
      </w:r>
      <w:commentRangeStart w:id="86"/>
      <w:r>
        <w:t>p &lt; 0.05</w:t>
      </w:r>
      <w:commentRangeEnd w:id="86"/>
      <w:r w:rsidR="004D0221">
        <w:rPr>
          <w:rStyle w:val="CommentReference"/>
        </w:rPr>
        <w:commentReference w:id="86"/>
      </w:r>
      <w:r>
        <w:t xml:space="preserve">), indicating the presence of interactive effects between unmeasured variables. As with the biomass model above, the inclusion of these site mean parameters and interactions </w:t>
      </w:r>
      <w:proofErr w:type="gramStart"/>
      <w:r>
        <w:t>enable</w:t>
      </w:r>
      <w:proofErr w:type="gramEnd"/>
      <w:r>
        <w:t xml:space="preserve"> us to account for these effects when interpreting our results, thus we can use them to infer causality. </w:t>
      </w:r>
    </w:p>
    <w:p w14:paraId="166552CB" w14:textId="77777777" w:rsidR="00F30860" w:rsidRDefault="00F30860"/>
    <w:p w14:paraId="48260625" w14:textId="77777777" w:rsidR="00F30860" w:rsidRDefault="00892605">
      <w:r>
        <w:rPr>
          <w:noProof/>
        </w:rPr>
        <w:lastRenderedPageBreak/>
        <w:drawing>
          <wp:inline distT="114300" distB="114300" distL="114300" distR="114300" wp14:anchorId="6223A3A5" wp14:editId="0C49D2BA">
            <wp:extent cx="5943600" cy="40259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943600" cy="4025900"/>
                    </a:xfrm>
                    <a:prstGeom prst="rect">
                      <a:avLst/>
                    </a:prstGeom>
                    <a:ln/>
                  </pic:spPr>
                </pic:pic>
              </a:graphicData>
            </a:graphic>
          </wp:inline>
        </w:drawing>
      </w:r>
    </w:p>
    <w:p w14:paraId="75C69AF5" w14:textId="77777777" w:rsidR="00F30860" w:rsidRDefault="00892605">
      <w:pPr>
        <w:rPr>
          <w:b/>
        </w:rPr>
      </w:pPr>
      <w:r>
        <w:rPr>
          <w:b/>
        </w:rPr>
        <w:t>Figure 5.</w:t>
      </w:r>
      <w:r>
        <w:t xml:space="preserve"> Model predicted values (blue line) of summer kelp percent cover, with 95% confidence intervals (grey) conditional on median predictor values. Raw data (points) plotted for reference. </w:t>
      </w:r>
    </w:p>
    <w:p w14:paraId="5F33A588" w14:textId="77777777" w:rsidR="00F30860" w:rsidRDefault="00F30860"/>
    <w:p w14:paraId="5B624E69" w14:textId="77777777" w:rsidR="00F30860" w:rsidRDefault="00F30860">
      <w:pPr>
        <w:rPr>
          <w:b/>
          <w:highlight w:val="white"/>
        </w:rPr>
      </w:pPr>
    </w:p>
    <w:p w14:paraId="65670396" w14:textId="77777777" w:rsidR="00F30860" w:rsidRDefault="00F30860"/>
    <w:p w14:paraId="3C016B7B" w14:textId="694B6C86" w:rsidR="00F30860" w:rsidRDefault="00892605">
      <w:r>
        <w:t xml:space="preserve">Putting the results of both analyses together, we show that physical factors such as summer temperature establish the ceiling for total </w:t>
      </w:r>
      <w:r>
        <w:rPr>
          <w:i/>
        </w:rPr>
        <w:t xml:space="preserve">Macrocystis </w:t>
      </w:r>
      <w:r>
        <w:t xml:space="preserve">biomass within an area by driving distribution via availability of suitable habitat. Within this established distribution, kelp biomass per unit area is determined by both urbanization as well as spring temperatures. Our results indicate that urbanized kelp forests can be </w:t>
      </w:r>
      <w:del w:id="87" w:author="Jarrett Byrnes" w:date="2023-08-07T21:51:00Z">
        <w:r w:rsidDel="00827AFD">
          <w:delText>persistent, but</w:delText>
        </w:r>
      </w:del>
      <w:ins w:id="88" w:author="Jarrett Byrnes" w:date="2023-08-07T21:51:00Z">
        <w:r w:rsidR="00827AFD">
          <w:t>persistent but</w:t>
        </w:r>
      </w:ins>
      <w:r>
        <w:t xml:space="preserve"> are likely to be sparse and characterized by smaller individuals with less canopy. However, the long-term persistence of these forests is not guaranteed in the face of warming ocean temperatures as a result of climate change. </w:t>
      </w:r>
    </w:p>
    <w:p w14:paraId="1D852D4B" w14:textId="77777777" w:rsidR="00F30860" w:rsidRDefault="00F30860"/>
    <w:p w14:paraId="19276765" w14:textId="31D5B8B4" w:rsidR="00F30860" w:rsidRDefault="00892605">
      <w:r>
        <w:t xml:space="preserve">Pulling back to consider the impact of global change on kelp forests, our results show that kelp forests are regulated by different drivers that set thresholds determining both forest distribution and biomass. While patches can be persistent (in terms of canopy coverage) across a range of summer temperatures </w:t>
      </w:r>
      <w:r w:rsidRPr="003E276F">
        <w:t>from roughly 14 to 18 degrees C, above 18 degrees these patches see dramatic reductions in size (Fig. 5</w:t>
      </w:r>
      <w:r w:rsidR="003E276F" w:rsidRPr="003E276F">
        <w:t>)</w:t>
      </w:r>
      <w:r w:rsidRPr="003E276F">
        <w:t xml:space="preserve">. </w:t>
      </w:r>
      <w:del w:id="89" w:author="Jarrett Byrnes" w:date="2023-08-07T21:51:00Z">
        <w:r w:rsidRPr="003E276F" w:rsidDel="00827AFD">
          <w:delText>Thus</w:delText>
        </w:r>
      </w:del>
      <w:ins w:id="90" w:author="Jarrett Byrnes" w:date="2023-08-07T21:51:00Z">
        <w:r w:rsidR="00827AFD" w:rsidRPr="003E276F">
          <w:t>Thus,</w:t>
        </w:r>
      </w:ins>
      <w:r w:rsidRPr="003E276F">
        <w:t xml:space="preserve"> temperature sets an upper bound for regional biomass. Simultaneously, kelp bio</w:t>
      </w:r>
      <w:r>
        <w:t xml:space="preserve">mass per unit area is negatively influenced by both spring temperature and urbanization. The influence of spring temperature is variable based on annual </w:t>
      </w:r>
      <w:r>
        <w:lastRenderedPageBreak/>
        <w:t xml:space="preserve">conditions, but it is consistently negative. The influence of urbanization on summer kelp biomass is dramatic and indicates the presence of a sharp threshold of around 20% urbanization, at which point predicted biomass drops to near zero. Both </w:t>
      </w:r>
      <w:proofErr w:type="gramStart"/>
      <w:r>
        <w:t>act</w:t>
      </w:r>
      <w:proofErr w:type="gramEnd"/>
      <w:r>
        <w:t xml:space="preserve"> additively on a log-scale, thus one driver sets the upper bound of kelp biomass for the influence of the other. While this might look like an interaction, or synergy, on a linear scale (temperature does little at high levels of urbanization), this is an additive interaction on a log-scale. This is a subtle distinction from the perspective of management, however. Simply put, each driver can be viewed as resetting the threshold of maximum biomass for the other (Supplementary Figures 3 &amp; 4).</w:t>
      </w:r>
    </w:p>
    <w:p w14:paraId="17B65CAB" w14:textId="77777777" w:rsidR="00F30860" w:rsidDel="00827AFD" w:rsidRDefault="00F30860">
      <w:pPr>
        <w:rPr>
          <w:del w:id="91" w:author="Jarrett Byrnes" w:date="2023-08-07T21:51:00Z"/>
        </w:rPr>
      </w:pPr>
    </w:p>
    <w:p w14:paraId="4A0DD0D4" w14:textId="77777777" w:rsidR="00F30860" w:rsidRDefault="00F30860"/>
    <w:p w14:paraId="0F114483" w14:textId="2554CC30" w:rsidR="00F30860" w:rsidRDefault="00892605">
      <w:r>
        <w:t xml:space="preserve">While we focused on central and southern California, canopy forming kelps are critical ecosystem engineers across the </w:t>
      </w:r>
      <w:del w:id="92" w:author="Jarrett Byrnes" w:date="2023-08-07T21:52:00Z">
        <w:r w:rsidDel="00827AFD">
          <w:delText>globe, and</w:delText>
        </w:r>
      </w:del>
      <w:ins w:id="93" w:author="Jarrett Byrnes" w:date="2023-08-07T21:52:00Z">
        <w:r w:rsidR="00827AFD">
          <w:t>globe and</w:t>
        </w:r>
      </w:ins>
      <w:r>
        <w:t xml:space="preserve"> are threatened by environmental degradation across their entire distribution</w:t>
      </w:r>
      <w:r w:rsidR="00D11FB6">
        <w:t xml:space="preserve"> </w:t>
      </w:r>
      <w:sdt>
        <w:sdtPr>
          <w:rPr>
            <w:color w:val="000000"/>
          </w:rPr>
          <w:tag w:val="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"/>
          <w:id w:val="204450400"/>
          <w:placeholder>
            <w:docPart w:val="DefaultPlaceholder_-1854013440"/>
          </w:placeholder>
        </w:sdtPr>
        <w:sdtContent>
          <w:r w:rsidR="00CA7152" w:rsidRPr="00CA7152">
            <w:rPr>
              <w:color w:val="000000"/>
            </w:rPr>
            <w:t>(Coleman et al., 2022; Connell, 2007; Dayton et al., 1998; Layton et al., 2020; Pfister et al., 2018)</w:t>
          </w:r>
        </w:sdtContent>
      </w:sdt>
      <w:r>
        <w:t xml:space="preserve">. These effects are not limited to a specific canopy forming species. For </w:t>
      </w:r>
      <w:del w:id="94" w:author="Jarrett Byrnes" w:date="2023-08-07T21:52:00Z">
        <w:r w:rsidDel="00827AFD">
          <w:delText>example</w:delText>
        </w:r>
      </w:del>
      <w:ins w:id="95" w:author="Jarrett Byrnes" w:date="2023-08-07T21:52:00Z">
        <w:r w:rsidR="00827AFD">
          <w:t>example,</w:t>
        </w:r>
      </w:ins>
      <w:r>
        <w:t xml:space="preserve"> bull kelp (</w:t>
      </w:r>
      <w:proofErr w:type="spellStart"/>
      <w:r>
        <w:rPr>
          <w:i/>
        </w:rPr>
        <w:t>Nereocystis</w:t>
      </w:r>
      <w:proofErr w:type="spellEnd"/>
      <w:r>
        <w:rPr>
          <w:i/>
        </w:rPr>
        <w:t xml:space="preserve"> </w:t>
      </w:r>
      <w:proofErr w:type="spellStart"/>
      <w:r>
        <w:rPr>
          <w:i/>
        </w:rPr>
        <w:t>luetkeana</w:t>
      </w:r>
      <w:proofErr w:type="spellEnd"/>
      <w:r>
        <w:t xml:space="preserve">) is a canopy forming species that occurs in the northeast </w:t>
      </w:r>
      <w:proofErr w:type="gramStart"/>
      <w:r>
        <w:t>Pacific ocean</w:t>
      </w:r>
      <w:proofErr w:type="gramEnd"/>
      <w:r>
        <w:t xml:space="preserve"> and has seen massive losses over the last 150 years. Its extent has decreased by as much as 63%, with some areas experiencing almost complete loss, primarily attributed to changes in environmental conditions such as </w:t>
      </w:r>
      <w:commentRangeStart w:id="96"/>
      <w:r>
        <w:t>ocean temperature</w:t>
      </w:r>
      <w:r w:rsidR="00BA48B9">
        <w:t xml:space="preserve"> </w:t>
      </w:r>
      <w:sdt>
        <w:sdtPr>
          <w:rPr>
            <w:color w:val="000000"/>
          </w:rPr>
          <w:tag w:val="MENDELEY_CITATION_v3_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"/>
          <w:id w:val="54829367"/>
          <w:placeholder>
            <w:docPart w:val="DefaultPlaceholder_-1854013440"/>
          </w:placeholder>
        </w:sdtPr>
        <w:sdtContent>
          <w:r w:rsidR="00CA7152" w:rsidRPr="00CA7152">
            <w:rPr>
              <w:color w:val="000000"/>
            </w:rPr>
            <w:t>(Berry et al., 2021)</w:t>
          </w:r>
        </w:sdtContent>
      </w:sdt>
      <w:commentRangeEnd w:id="96"/>
      <w:r w:rsidR="00827AFD">
        <w:rPr>
          <w:rStyle w:val="CommentReference"/>
        </w:rPr>
        <w:commentReference w:id="96"/>
      </w:r>
      <w:r>
        <w:t xml:space="preserve">. Likewise, urbanization has been implicated in the decline of kelp in other regions as well; the metropolitan coast of Adeleide has lost up to 70% of its canopy forming kelps </w:t>
      </w:r>
      <w:sdt>
        <w:sdtPr>
          <w:rPr>
            <w:color w:val="000000"/>
          </w:rPr>
          <w:tag w:val="MENDELEY_CITATION_v3_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"/>
          <w:id w:val="287328999"/>
          <w:placeholder>
            <w:docPart w:val="DefaultPlaceholder_-1854013440"/>
          </w:placeholder>
        </w:sdtPr>
        <w:sdtContent>
          <w:r w:rsidR="00CA7152" w:rsidRPr="00CA7152">
            <w:rPr>
              <w:color w:val="000000"/>
            </w:rPr>
            <w:t>(Connell et al., 2008)</w:t>
          </w:r>
        </w:sdtContent>
      </w:sdt>
      <w:r w:rsidR="00A508E6">
        <w:t>.</w:t>
      </w:r>
      <w:r>
        <w:t xml:space="preserve"> Much of this loss is attributed to conversion from kelp forests to algal turfs, a process that is exacerbated by water quality degradation as a result of both urbanization as well as warming</w:t>
      </w:r>
      <w:r w:rsidR="00103F55">
        <w:t xml:space="preserve"> </w:t>
      </w:r>
      <w:sdt>
        <w:sdtPr>
          <w:rPr>
            <w:color w:val="000000"/>
          </w:rPr>
          <w:tag w:val="MENDELEY_CITATION_v3_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"/>
          <w:id w:val="-262844397"/>
          <w:placeholder>
            <w:docPart w:val="DefaultPlaceholder_-1854013440"/>
          </w:placeholder>
        </w:sdtPr>
        <w:sdtContent>
          <w:r w:rsidR="00CA7152" w:rsidRPr="00CA7152">
            <w:rPr>
              <w:color w:val="000000"/>
            </w:rPr>
            <w:t>(Wernberg, 2021)</w:t>
          </w:r>
        </w:sdtContent>
      </w:sdt>
      <w:r w:rsidR="0023580F">
        <w:t xml:space="preserve">. </w:t>
      </w:r>
      <w:r>
        <w:t xml:space="preserve">Non-canopy forming kelps are also vulnerable to the combined impacts of urbanization and </w:t>
      </w:r>
      <w:del w:id="97" w:author="Jarrett Byrnes" w:date="2023-08-07T21:53:00Z">
        <w:r w:rsidDel="00827AFD">
          <w:delText>warming:</w:delText>
        </w:r>
      </w:del>
      <w:ins w:id="98" w:author="Jarrett Byrnes" w:date="2023-08-07T21:53:00Z">
        <w:r w:rsidR="00827AFD">
          <w:t>warming;</w:t>
        </w:r>
      </w:ins>
      <w:r>
        <w:t xml:space="preserve"> sugar kelp (</w:t>
      </w:r>
      <w:r>
        <w:rPr>
          <w:i/>
        </w:rPr>
        <w:t xml:space="preserve">Saccharina </w:t>
      </w:r>
      <w:proofErr w:type="spellStart"/>
      <w:r>
        <w:rPr>
          <w:i/>
        </w:rPr>
        <w:t>latissima</w:t>
      </w:r>
      <w:proofErr w:type="spellEnd"/>
      <w:r>
        <w:t>) in southern Norway has experienced significant loss and widespread conversion to algal turfs</w:t>
      </w:r>
      <w:r w:rsidR="0023580F">
        <w:t xml:space="preserve"> </w:t>
      </w:r>
      <w:sdt>
        <w:sdtPr>
          <w:tag w:val="MENDELEY_CITATION_v3_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"/>
          <w:id w:val="913514325"/>
          <w:placeholder>
            <w:docPart w:val="DefaultPlaceholder_-1854013440"/>
          </w:placeholder>
        </w:sdtPr>
        <w:sdtContent>
          <w:r w:rsidR="00CA7152">
            <w:rPr>
              <w:rFonts w:eastAsia="Times New Roman"/>
            </w:rPr>
            <w:t>(F. E. Moy &amp; Christie, 2012b)</w:t>
          </w:r>
        </w:sdtContent>
      </w:sdt>
      <w:r w:rsidR="0023580F">
        <w:t xml:space="preserve">. </w:t>
      </w:r>
      <w:r>
        <w:t>This loss is attributed to both increases in temperature as well as high levels of sedimentation and eutrophication, driven by runoff</w:t>
      </w:r>
      <w:ins w:id="99" w:author="Jarrett Byrnes" w:date="2023-08-07T21:53:00Z">
        <w:r w:rsidR="00827AFD">
          <w:t xml:space="preserve"> </w:t>
        </w:r>
      </w:ins>
      <w:sdt>
        <w:sdtPr>
          <w:tag w:val="MENDELEY_CITATION_v3_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"/>
          <w:id w:val="851376475"/>
          <w:placeholder>
            <w:docPart w:val="DefaultPlaceholder_-1854013440"/>
          </w:placeholder>
        </w:sdtPr>
        <w:sdtContent>
          <w:r w:rsidR="00CA7152">
            <w:rPr>
              <w:rFonts w:eastAsia="Times New Roman"/>
            </w:rPr>
            <w:t>(</w:t>
          </w:r>
          <w:proofErr w:type="spellStart"/>
          <w:r w:rsidR="00CA7152">
            <w:rPr>
              <w:rFonts w:eastAsia="Times New Roman"/>
            </w:rPr>
            <w:t>Cossellu</w:t>
          </w:r>
          <w:proofErr w:type="spellEnd"/>
          <w:r w:rsidR="00CA7152">
            <w:rPr>
              <w:rFonts w:eastAsia="Times New Roman"/>
            </w:rPr>
            <w:t xml:space="preserve"> &amp; Nordberg, 2010)</w:t>
          </w:r>
        </w:sdtContent>
      </w:sdt>
      <w:r w:rsidR="00C03A2C">
        <w:t>. S</w:t>
      </w:r>
      <w:r>
        <w:t>ites in this region have experienced conversion from rocky bottom to silt by as much as 35%, which has catastrophic implications for macroalgal recruitment</w:t>
      </w:r>
      <w:r w:rsidR="00C03A2C">
        <w:t xml:space="preserve"> </w:t>
      </w:r>
      <w:sdt>
        <w:sdtPr>
          <w:rPr>
            <w:color w:val="000000"/>
          </w:rPr>
          <w:tag w:val="MENDELEY_CITATION_v3_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"/>
          <w:id w:val="-900137108"/>
          <w:placeholder>
            <w:docPart w:val="DefaultPlaceholder_-1854013440"/>
          </w:placeholder>
        </w:sdtPr>
        <w:sdtContent>
          <w:r w:rsidR="00CA7152" w:rsidRPr="00CA7152">
            <w:rPr>
              <w:color w:val="000000"/>
            </w:rPr>
            <w:t>(F. Moy et al., 2008)</w:t>
          </w:r>
        </w:sdtContent>
      </w:sdt>
      <w:r w:rsidR="00D53D14">
        <w:rPr>
          <w:color w:val="000000"/>
        </w:rPr>
        <w:t xml:space="preserve">. </w:t>
      </w:r>
      <w:r>
        <w:t xml:space="preserve">Despite these bleak examples, kelp populations have not exhibited a </w:t>
      </w:r>
      <w:del w:id="100" w:author="Jarrett Byrnes" w:date="2023-08-07T21:53:00Z">
        <w:r w:rsidDel="00827AFD">
          <w:delText xml:space="preserve">strong </w:delText>
        </w:r>
      </w:del>
      <w:ins w:id="101" w:author="Jarrett Byrnes" w:date="2023-08-07T21:53:00Z">
        <w:r w:rsidR="00827AFD">
          <w:t>uniform</w:t>
        </w:r>
        <w:r w:rsidR="00827AFD">
          <w:t xml:space="preserve"> </w:t>
        </w:r>
      </w:ins>
      <w:r>
        <w:t>global trend</w:t>
      </w:r>
      <w:r w:rsidR="000C2B9A">
        <w:t xml:space="preserve"> </w:t>
      </w:r>
      <w:sdt>
        <w:sdtPr>
          <w:rPr>
            <w:color w:val="000000"/>
          </w:rPr>
          <w:tag w:val="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"/>
          <w:id w:val="-1244177292"/>
          <w:placeholder>
            <w:docPart w:val="DefaultPlaceholder_-1854013440"/>
          </w:placeholder>
        </w:sdtPr>
        <w:sdtContent>
          <w:r w:rsidR="00CA7152" w:rsidRPr="00CA7152">
            <w:rPr>
              <w:color w:val="000000"/>
            </w:rPr>
            <w:t>(</w:t>
          </w:r>
          <w:proofErr w:type="spellStart"/>
          <w:r w:rsidR="00CA7152" w:rsidRPr="00CA7152">
            <w:rPr>
              <w:color w:val="000000"/>
            </w:rPr>
            <w:t>Krumhansl</w:t>
          </w:r>
          <w:proofErr w:type="spellEnd"/>
          <w:r w:rsidR="00CA7152" w:rsidRPr="00CA7152">
            <w:rPr>
              <w:color w:val="000000"/>
            </w:rPr>
            <w:t xml:space="preserve"> et al., 2016)</w:t>
          </w:r>
          <w:ins w:id="102" w:author="Jarrett Byrnes" w:date="2023-08-07T21:54:00Z">
            <w:r w:rsidR="00827AFD">
              <w:rPr>
                <w:color w:val="000000"/>
              </w:rPr>
              <w:t>; as of 2012 only 1/3 of ecoregions are dominated by declining forests</w:t>
            </w:r>
          </w:ins>
        </w:sdtContent>
      </w:sdt>
      <w:r>
        <w:t>.</w:t>
      </w:r>
      <w:del w:id="103" w:author="Jarrett Byrnes" w:date="2023-08-07T21:55:00Z">
        <w:r w:rsidDel="00827AFD">
          <w:delText xml:space="preserve"> </w:delText>
        </w:r>
      </w:del>
      <w:r>
        <w:t xml:space="preserve"> These examples and many others underscore the need to understand how kelps will respond to future environmental change such that management efforts can be effectively implemented, both in areas in need of remediation as well as areas that have not yet experienced loss (</w:t>
      </w:r>
      <w:r>
        <w:rPr>
          <w:color w:val="FF0000"/>
        </w:rPr>
        <w:t>ref</w:t>
      </w:r>
      <w:r>
        <w:t>).</w:t>
      </w:r>
      <w:del w:id="104" w:author="Jarrett Byrnes" w:date="2023-08-07T21:55:00Z">
        <w:r w:rsidDel="00827AFD">
          <w:delText xml:space="preserve">  </w:delText>
        </w:r>
      </w:del>
    </w:p>
    <w:p w14:paraId="247E13DB" w14:textId="77777777" w:rsidR="00F30860" w:rsidRDefault="00F30860"/>
    <w:p w14:paraId="13CC903A" w14:textId="322A9445" w:rsidR="00F30860" w:rsidRDefault="00892605">
      <w:r>
        <w:rPr>
          <w:highlight w:val="white"/>
        </w:rPr>
        <w:t>Overall, giant k</w:t>
      </w:r>
      <w:r>
        <w:t xml:space="preserve">elp forests </w:t>
      </w:r>
      <w:del w:id="105" w:author="Jarrett Byrnes" w:date="2023-08-07T21:55:00Z">
        <w:r w:rsidDel="00827AFD">
          <w:delText>in close proximity to</w:delText>
        </w:r>
      </w:del>
      <w:ins w:id="106" w:author="Jarrett Byrnes" w:date="2023-08-07T21:55:00Z">
        <w:r w:rsidR="00827AFD">
          <w:t>near</w:t>
        </w:r>
      </w:ins>
      <w:r>
        <w:t xml:space="preserve"> urban areas are more vulnerable to the negative impacts of climate change. Conversely, urbanization’s impact on kelp forests will only grow stronger in a warming ocean. </w:t>
      </w:r>
      <w:proofErr w:type="gramStart"/>
      <w:r>
        <w:t>Both of these</w:t>
      </w:r>
      <w:proofErr w:type="gramEnd"/>
      <w:r>
        <w:t xml:space="preserve"> findings are especially relevant to areas where kelp is already approaching its upper limit of thermal tolerance in the summer. Our results highlight the importance of considering thresholds of human impacts in kelp forest ecology and the ways in which human activities may synergize across multiple scales to threaten these key marine habitats. </w:t>
      </w:r>
      <w:r w:rsidR="002F4D41">
        <w:t xml:space="preserve">If we </w:t>
      </w:r>
      <w:r w:rsidR="00151EB5">
        <w:t>are</w:t>
      </w:r>
      <w:r w:rsidR="00A7622C">
        <w:t xml:space="preserve"> to preserve kelp forest </w:t>
      </w:r>
      <w:r w:rsidR="00511E02">
        <w:t>service provision, manage</w:t>
      </w:r>
      <w:r w:rsidR="00BD0094">
        <w:t xml:space="preserve">rs </w:t>
      </w:r>
      <w:r w:rsidR="00511E02">
        <w:t xml:space="preserve">must account for </w:t>
      </w:r>
      <w:r w:rsidR="00BD0094">
        <w:t xml:space="preserve">synergy driven thresholds that </w:t>
      </w:r>
      <w:r w:rsidR="00D67117">
        <w:t xml:space="preserve">could induce rapid ecosystem </w:t>
      </w:r>
      <w:r w:rsidR="00151EB5">
        <w:t>degradation</w:t>
      </w:r>
      <w:r w:rsidR="00D67117">
        <w:t xml:space="preserve"> </w:t>
      </w:r>
      <w:sdt>
        <w:sdtPr>
          <w:rPr>
            <w:color w:val="000000"/>
          </w:rPr>
          <w:tag w:val="MENDELEY_CITATION_v3_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"/>
          <w:id w:val="-625476860"/>
          <w:placeholder>
            <w:docPart w:val="DefaultPlaceholder_-1854013440"/>
          </w:placeholder>
        </w:sdtPr>
        <w:sdtContent>
          <w:r w:rsidR="00CA7152" w:rsidRPr="00CA7152">
            <w:rPr>
              <w:color w:val="000000"/>
            </w:rPr>
            <w:t>(Hamilton et al., 2022)</w:t>
          </w:r>
        </w:sdtContent>
      </w:sdt>
      <w:r w:rsidR="00D9772D">
        <w:rPr>
          <w:color w:val="000000"/>
        </w:rPr>
        <w:t xml:space="preserve">. Understanding the </w:t>
      </w:r>
      <w:r w:rsidR="000B42DE">
        <w:rPr>
          <w:color w:val="000000"/>
        </w:rPr>
        <w:t xml:space="preserve">nuances of how </w:t>
      </w:r>
      <w:r w:rsidR="00D9772D">
        <w:rPr>
          <w:color w:val="000000"/>
        </w:rPr>
        <w:t xml:space="preserve">global and local drivers </w:t>
      </w:r>
      <w:r w:rsidR="000B42DE">
        <w:rPr>
          <w:color w:val="000000"/>
        </w:rPr>
        <w:t xml:space="preserve">may interact to </w:t>
      </w:r>
      <w:r w:rsidR="00D9772D">
        <w:rPr>
          <w:color w:val="000000"/>
        </w:rPr>
        <w:t xml:space="preserve">affect kelp </w:t>
      </w:r>
      <w:r w:rsidR="004C0DF8">
        <w:rPr>
          <w:color w:val="000000"/>
        </w:rPr>
        <w:lastRenderedPageBreak/>
        <w:t xml:space="preserve">distribution and health </w:t>
      </w:r>
      <w:r w:rsidR="000B42DE">
        <w:rPr>
          <w:color w:val="000000"/>
        </w:rPr>
        <w:t>is a key part of this successful management</w:t>
      </w:r>
      <w:r w:rsidR="002C379C">
        <w:rPr>
          <w:color w:val="000000"/>
        </w:rPr>
        <w:t xml:space="preserve"> as </w:t>
      </w:r>
      <w:r w:rsidR="000D1F79">
        <w:rPr>
          <w:color w:val="000000"/>
        </w:rPr>
        <w:t>intensifying anthropogenic activity continues to challenge the resilience of these important ecosystems.</w:t>
      </w:r>
      <w:r w:rsidR="001946E8">
        <w:rPr>
          <w:color w:val="000000"/>
        </w:rPr>
        <w:t xml:space="preserve"> </w:t>
      </w:r>
    </w:p>
    <w:p w14:paraId="29C5C87B" w14:textId="77777777" w:rsidR="00F30860" w:rsidRDefault="00F30860">
      <w:pPr>
        <w:rPr>
          <w:color w:val="FF0000"/>
        </w:rPr>
      </w:pPr>
    </w:p>
    <w:p w14:paraId="23A8CE22" w14:textId="16792D2E" w:rsidR="00F30860" w:rsidRDefault="00CA7152">
      <w:pPr>
        <w:rPr>
          <w:b/>
        </w:rPr>
      </w:pPr>
      <w:r>
        <w:rPr>
          <w:b/>
        </w:rPr>
        <w:t>References</w:t>
      </w:r>
    </w:p>
    <w:sdt>
      <w:sdtPr>
        <w:rPr>
          <w:b/>
        </w:rPr>
        <w:tag w:val="MENDELEY_BIBLIOGRAPHY"/>
        <w:id w:val="-1313098633"/>
        <w:placeholder>
          <w:docPart w:val="DefaultPlaceholder_-1854013440"/>
        </w:placeholder>
      </w:sdtPr>
      <w:sdtContent>
        <w:p w14:paraId="0AE62B6C" w14:textId="77777777" w:rsidR="00E12DD4" w:rsidRDefault="00E12DD4">
          <w:pPr>
            <w:autoSpaceDE w:val="0"/>
            <w:autoSpaceDN w:val="0"/>
            <w:ind w:hanging="480"/>
            <w:divId w:val="1225487672"/>
            <w:rPr>
              <w:rFonts w:eastAsia="Times New Roman"/>
              <w:sz w:val="24"/>
              <w:szCs w:val="24"/>
            </w:rPr>
          </w:pPr>
          <w:r>
            <w:rPr>
              <w:rFonts w:eastAsia="Times New Roman"/>
            </w:rPr>
            <w:t xml:space="preserve">Airoldi, L. (1998). Roles of disturbance, sediment stress, and substratum retention on spatial dominance in algal turf. </w:t>
          </w:r>
          <w:r>
            <w:rPr>
              <w:rFonts w:eastAsia="Times New Roman"/>
              <w:i/>
              <w:iCs/>
            </w:rPr>
            <w:t>Ecology</w:t>
          </w:r>
          <w:r>
            <w:rPr>
              <w:rFonts w:eastAsia="Times New Roman"/>
            </w:rPr>
            <w:t xml:space="preserve">, </w:t>
          </w:r>
          <w:r>
            <w:rPr>
              <w:rFonts w:eastAsia="Times New Roman"/>
              <w:i/>
              <w:iCs/>
            </w:rPr>
            <w:t>79</w:t>
          </w:r>
          <w:r>
            <w:rPr>
              <w:rFonts w:eastAsia="Times New Roman"/>
            </w:rPr>
            <w:t>(8), 2759–2770.</w:t>
          </w:r>
        </w:p>
        <w:p w14:paraId="3B1C8B9A" w14:textId="77777777" w:rsidR="00E12DD4" w:rsidRDefault="00E12DD4">
          <w:pPr>
            <w:autoSpaceDE w:val="0"/>
            <w:autoSpaceDN w:val="0"/>
            <w:ind w:hanging="480"/>
            <w:divId w:val="130363857"/>
            <w:rPr>
              <w:rFonts w:eastAsia="Times New Roman"/>
            </w:rPr>
          </w:pPr>
          <w:r>
            <w:rPr>
              <w:rFonts w:eastAsia="Times New Roman"/>
            </w:rPr>
            <w:t xml:space="preserve">Antonakis, J., </w:t>
          </w:r>
          <w:proofErr w:type="spellStart"/>
          <w:r>
            <w:rPr>
              <w:rFonts w:eastAsia="Times New Roman"/>
            </w:rPr>
            <w:t>Bastardoz</w:t>
          </w:r>
          <w:proofErr w:type="spellEnd"/>
          <w:r>
            <w:rPr>
              <w:rFonts w:eastAsia="Times New Roman"/>
            </w:rPr>
            <w:t xml:space="preserve">, N., &amp; Rönkkö, M. (2021). On Ignoring the Random Effects Assumption in Multilevel Models: Review, Critique, and Recommendations. </w:t>
          </w:r>
          <w:r>
            <w:rPr>
              <w:rFonts w:eastAsia="Times New Roman"/>
              <w:i/>
              <w:iCs/>
            </w:rPr>
            <w:t>Organizational Research Methods</w:t>
          </w:r>
          <w:r>
            <w:rPr>
              <w:rFonts w:eastAsia="Times New Roman"/>
            </w:rPr>
            <w:t xml:space="preserve">, </w:t>
          </w:r>
          <w:r>
            <w:rPr>
              <w:rFonts w:eastAsia="Times New Roman"/>
              <w:i/>
              <w:iCs/>
            </w:rPr>
            <w:t>24</w:t>
          </w:r>
          <w:r>
            <w:rPr>
              <w:rFonts w:eastAsia="Times New Roman"/>
            </w:rPr>
            <w:t>(2), 443–483. https://doi.org/10.1177/1094428119877457</w:t>
          </w:r>
        </w:p>
        <w:p w14:paraId="512463B8" w14:textId="77777777" w:rsidR="00E12DD4" w:rsidRDefault="00E12DD4">
          <w:pPr>
            <w:autoSpaceDE w:val="0"/>
            <w:autoSpaceDN w:val="0"/>
            <w:ind w:hanging="480"/>
            <w:divId w:val="1153066799"/>
            <w:rPr>
              <w:rFonts w:eastAsia="Times New Roman"/>
            </w:rPr>
          </w:pPr>
          <w:r>
            <w:rPr>
              <w:rFonts w:eastAsia="Times New Roman"/>
            </w:rPr>
            <w:t xml:space="preserve">Beas-Luna, R., Micheli, F., Woodson, C. B., Carr, M., Malone, D., Torre, J., Boch, C., </w:t>
          </w:r>
          <w:proofErr w:type="spellStart"/>
          <w:r>
            <w:rPr>
              <w:rFonts w:eastAsia="Times New Roman"/>
            </w:rPr>
            <w:t>Caselle</w:t>
          </w:r>
          <w:proofErr w:type="spellEnd"/>
          <w:r>
            <w:rPr>
              <w:rFonts w:eastAsia="Times New Roman"/>
            </w:rPr>
            <w:t xml:space="preserve">, J. E., Edwards, M., Freiwald, J., Hamilton, S. L., Hernandez, A., Konar, B., Kroeker, K. J., </w:t>
          </w:r>
          <w:proofErr w:type="spellStart"/>
          <w:r>
            <w:rPr>
              <w:rFonts w:eastAsia="Times New Roman"/>
            </w:rPr>
            <w:t>Lorda</w:t>
          </w:r>
          <w:proofErr w:type="spellEnd"/>
          <w:r>
            <w:rPr>
              <w:rFonts w:eastAsia="Times New Roman"/>
            </w:rPr>
            <w:t xml:space="preserve">, J., Montaño-Moctezuma, G., &amp; Torres-Moye, G. (2020). Geographic variation in responses of kelp forest communities of the California Current to recent climatic changes. </w:t>
          </w:r>
          <w:r>
            <w:rPr>
              <w:rFonts w:eastAsia="Times New Roman"/>
              <w:i/>
              <w:iCs/>
            </w:rPr>
            <w:t>Global Change Biology</w:t>
          </w:r>
          <w:r>
            <w:rPr>
              <w:rFonts w:eastAsia="Times New Roman"/>
            </w:rPr>
            <w:t xml:space="preserve">, </w:t>
          </w:r>
          <w:r>
            <w:rPr>
              <w:rFonts w:eastAsia="Times New Roman"/>
              <w:i/>
              <w:iCs/>
            </w:rPr>
            <w:t>26</w:t>
          </w:r>
          <w:r>
            <w:rPr>
              <w:rFonts w:eastAsia="Times New Roman"/>
            </w:rPr>
            <w:t>(11), 6457–6473. https://doi.org/10.1111/gcb.15273</w:t>
          </w:r>
        </w:p>
        <w:p w14:paraId="7C125C56" w14:textId="77777777" w:rsidR="00E12DD4" w:rsidRDefault="00E12DD4">
          <w:pPr>
            <w:autoSpaceDE w:val="0"/>
            <w:autoSpaceDN w:val="0"/>
            <w:ind w:hanging="480"/>
            <w:divId w:val="450712109"/>
            <w:rPr>
              <w:rFonts w:eastAsia="Times New Roman"/>
            </w:rPr>
          </w:pPr>
          <w:r>
            <w:rPr>
              <w:rFonts w:eastAsia="Times New Roman"/>
            </w:rPr>
            <w:t xml:space="preserve">Beighley, R. E., </w:t>
          </w:r>
          <w:proofErr w:type="spellStart"/>
          <w:r>
            <w:rPr>
              <w:rFonts w:eastAsia="Times New Roman"/>
            </w:rPr>
            <w:t>Melack</w:t>
          </w:r>
          <w:proofErr w:type="spellEnd"/>
          <w:r>
            <w:rPr>
              <w:rFonts w:eastAsia="Times New Roman"/>
            </w:rPr>
            <w:t xml:space="preserve">, J. M., &amp; Dunne, T. (2003). Impacts of California’s Climatic Regimes and Coastal Land Use Change on Streamflow Characteristics. </w:t>
          </w:r>
          <w:r>
            <w:rPr>
              <w:rFonts w:eastAsia="Times New Roman"/>
              <w:i/>
              <w:iCs/>
            </w:rPr>
            <w:t>JAWRA Journal of the American Water Resources Association</w:t>
          </w:r>
          <w:r>
            <w:rPr>
              <w:rFonts w:eastAsia="Times New Roman"/>
            </w:rPr>
            <w:t xml:space="preserve">, </w:t>
          </w:r>
          <w:r>
            <w:rPr>
              <w:rFonts w:eastAsia="Times New Roman"/>
              <w:i/>
              <w:iCs/>
            </w:rPr>
            <w:t>39</w:t>
          </w:r>
          <w:r>
            <w:rPr>
              <w:rFonts w:eastAsia="Times New Roman"/>
            </w:rPr>
            <w:t>(6), 1419–1433.</w:t>
          </w:r>
        </w:p>
        <w:p w14:paraId="676D4EEB" w14:textId="77777777" w:rsidR="00E12DD4" w:rsidRDefault="00E12DD4">
          <w:pPr>
            <w:autoSpaceDE w:val="0"/>
            <w:autoSpaceDN w:val="0"/>
            <w:ind w:hanging="480"/>
            <w:divId w:val="487131621"/>
            <w:rPr>
              <w:rFonts w:eastAsia="Times New Roman"/>
            </w:rPr>
          </w:pPr>
          <w:r>
            <w:rPr>
              <w:rFonts w:eastAsia="Times New Roman"/>
            </w:rPr>
            <w:t xml:space="preserve">Bell, T. W., Allen, J. G., Cavanaugh, K. C., &amp; Siegel, D. A. (2020). Three decades of variability in California’s giant kelp forests from the Landsat satellites. </w:t>
          </w:r>
          <w:r>
            <w:rPr>
              <w:rFonts w:eastAsia="Times New Roman"/>
              <w:i/>
              <w:iCs/>
            </w:rPr>
            <w:t>Remote Sensing of Environment</w:t>
          </w:r>
          <w:r>
            <w:rPr>
              <w:rFonts w:eastAsia="Times New Roman"/>
            </w:rPr>
            <w:t xml:space="preserve">, </w:t>
          </w:r>
          <w:r>
            <w:rPr>
              <w:rFonts w:eastAsia="Times New Roman"/>
              <w:i/>
              <w:iCs/>
            </w:rPr>
            <w:t>238</w:t>
          </w:r>
          <w:r>
            <w:rPr>
              <w:rFonts w:eastAsia="Times New Roman"/>
            </w:rPr>
            <w:t>. https://doi.org/10.1016/j.rse.2018.06.039</w:t>
          </w:r>
        </w:p>
        <w:p w14:paraId="67797AFD" w14:textId="77777777" w:rsidR="00E12DD4" w:rsidRDefault="00E12DD4">
          <w:pPr>
            <w:autoSpaceDE w:val="0"/>
            <w:autoSpaceDN w:val="0"/>
            <w:ind w:hanging="480"/>
            <w:divId w:val="387608826"/>
            <w:rPr>
              <w:rFonts w:eastAsia="Times New Roman"/>
            </w:rPr>
          </w:pPr>
          <w:r>
            <w:rPr>
              <w:rFonts w:eastAsia="Times New Roman"/>
            </w:rPr>
            <w:t xml:space="preserve">Bell, T. W., Cavanaugh, K. C., &amp; Siegel, D. A. (2023). </w:t>
          </w:r>
          <w:r>
            <w:rPr>
              <w:rFonts w:eastAsia="Times New Roman"/>
              <w:i/>
              <w:iCs/>
            </w:rPr>
            <w:t xml:space="preserve">SBC LTER: Time Series of Quarterly </w:t>
          </w:r>
          <w:proofErr w:type="spellStart"/>
          <w:r>
            <w:rPr>
              <w:rFonts w:eastAsia="Times New Roman"/>
              <w:i/>
              <w:iCs/>
            </w:rPr>
            <w:t>NetCDF</w:t>
          </w:r>
          <w:proofErr w:type="spellEnd"/>
          <w:r>
            <w:rPr>
              <w:rFonts w:eastAsia="Times New Roman"/>
              <w:i/>
              <w:iCs/>
            </w:rPr>
            <w:t xml:space="preserve"> Files of Kelp Biomass in the Canopy from Landsat 5, 7 and 8, Since 1984 (Ongoing) Ver. 21.</w:t>
          </w:r>
          <w:r>
            <w:rPr>
              <w:rFonts w:eastAsia="Times New Roman"/>
            </w:rPr>
            <w:t xml:space="preserve"> Environmental Data Initiative.</w:t>
          </w:r>
        </w:p>
        <w:p w14:paraId="3A703226" w14:textId="77777777" w:rsidR="00E12DD4" w:rsidRDefault="00E12DD4">
          <w:pPr>
            <w:autoSpaceDE w:val="0"/>
            <w:autoSpaceDN w:val="0"/>
            <w:ind w:hanging="480"/>
            <w:divId w:val="1350987255"/>
            <w:rPr>
              <w:rFonts w:eastAsia="Times New Roman"/>
            </w:rPr>
          </w:pPr>
          <w:r>
            <w:rPr>
              <w:rFonts w:eastAsia="Times New Roman"/>
            </w:rPr>
            <w:t>Bennett, S., Wernberg, T., Harvey, E. S., Santana</w:t>
          </w:r>
          <w:r>
            <w:rPr>
              <w:rFonts w:ascii="Cambria Math" w:eastAsia="Times New Roman" w:hAnsi="Cambria Math" w:cs="Cambria Math"/>
            </w:rPr>
            <w:t>‐</w:t>
          </w:r>
          <w:r>
            <w:rPr>
              <w:rFonts w:eastAsia="Times New Roman"/>
            </w:rPr>
            <w:t>Garcon, J., &amp; Saunders, B. J. (2015). Tropical herbivores provide resilience to a climate</w:t>
          </w:r>
          <w:r>
            <w:rPr>
              <w:rFonts w:ascii="Cambria Math" w:eastAsia="Times New Roman" w:hAnsi="Cambria Math" w:cs="Cambria Math"/>
            </w:rPr>
            <w:t>‐</w:t>
          </w:r>
          <w:r>
            <w:rPr>
              <w:rFonts w:eastAsia="Times New Roman"/>
            </w:rPr>
            <w:t xml:space="preserve">mediated phase shift on temperate reefs. </w:t>
          </w:r>
          <w:r>
            <w:rPr>
              <w:rFonts w:eastAsia="Times New Roman"/>
              <w:i/>
              <w:iCs/>
            </w:rPr>
            <w:t>Ecology Letters</w:t>
          </w:r>
          <w:r>
            <w:rPr>
              <w:rFonts w:eastAsia="Times New Roman"/>
            </w:rPr>
            <w:t xml:space="preserve">, </w:t>
          </w:r>
          <w:r>
            <w:rPr>
              <w:rFonts w:eastAsia="Times New Roman"/>
              <w:i/>
              <w:iCs/>
            </w:rPr>
            <w:t>18</w:t>
          </w:r>
          <w:r>
            <w:rPr>
              <w:rFonts w:eastAsia="Times New Roman"/>
            </w:rPr>
            <w:t>(7), 714–723.</w:t>
          </w:r>
        </w:p>
        <w:p w14:paraId="7D40A767" w14:textId="77777777" w:rsidR="00E12DD4" w:rsidRDefault="00E12DD4">
          <w:pPr>
            <w:autoSpaceDE w:val="0"/>
            <w:autoSpaceDN w:val="0"/>
            <w:ind w:hanging="480"/>
            <w:divId w:val="1225334270"/>
            <w:rPr>
              <w:rFonts w:eastAsia="Times New Roman"/>
            </w:rPr>
          </w:pPr>
          <w:r>
            <w:rPr>
              <w:rFonts w:eastAsia="Times New Roman"/>
            </w:rPr>
            <w:t xml:space="preserve">Berry, H. D., Mumford, T. F., Christiaen, B., Dowty, P., Calloway, M., Ferrier, L., Grossman, E. E., &amp; </w:t>
          </w:r>
          <w:proofErr w:type="spellStart"/>
          <w:r>
            <w:rPr>
              <w:rFonts w:eastAsia="Times New Roman"/>
            </w:rPr>
            <w:t>VanArendonk</w:t>
          </w:r>
          <w:proofErr w:type="spellEnd"/>
          <w:r>
            <w:rPr>
              <w:rFonts w:eastAsia="Times New Roman"/>
            </w:rPr>
            <w:t xml:space="preserve">, N. R. (2021). Long-term changes in kelp forests in an inner basin of the Salish Sea.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i/>
              <w:iCs/>
            </w:rPr>
            <w:t>16</w:t>
          </w:r>
          <w:r>
            <w:rPr>
              <w:rFonts w:eastAsia="Times New Roman"/>
            </w:rPr>
            <w:t>(2 February). https://doi.org/10.1371/journal.pone.0229703</w:t>
          </w:r>
        </w:p>
        <w:p w14:paraId="34632530" w14:textId="77777777" w:rsidR="00E12DD4" w:rsidRDefault="00E12DD4">
          <w:pPr>
            <w:autoSpaceDE w:val="0"/>
            <w:autoSpaceDN w:val="0"/>
            <w:ind w:hanging="480"/>
            <w:divId w:val="792404034"/>
            <w:rPr>
              <w:rFonts w:eastAsia="Times New Roman"/>
            </w:rPr>
          </w:pPr>
          <w:r>
            <w:rPr>
              <w:rFonts w:eastAsia="Times New Roman"/>
            </w:rPr>
            <w:t xml:space="preserve">Breheny, P., &amp; Burchett, W. (2023). </w:t>
          </w:r>
          <w:proofErr w:type="spellStart"/>
          <w:r>
            <w:rPr>
              <w:rFonts w:eastAsia="Times New Roman"/>
              <w:i/>
              <w:iCs/>
            </w:rPr>
            <w:t>visreg</w:t>
          </w:r>
          <w:proofErr w:type="spellEnd"/>
          <w:r>
            <w:rPr>
              <w:rFonts w:eastAsia="Times New Roman"/>
              <w:i/>
              <w:iCs/>
            </w:rPr>
            <w:t>: Visualization of Regression Models</w:t>
          </w:r>
          <w:r>
            <w:rPr>
              <w:rFonts w:eastAsia="Times New Roman"/>
            </w:rPr>
            <w:t>. http://pbreheny.github.io/visreg</w:t>
          </w:r>
        </w:p>
        <w:p w14:paraId="5A966533" w14:textId="77777777" w:rsidR="00E12DD4" w:rsidRDefault="00E12DD4">
          <w:pPr>
            <w:autoSpaceDE w:val="0"/>
            <w:autoSpaceDN w:val="0"/>
            <w:ind w:hanging="480"/>
            <w:divId w:val="669329950"/>
            <w:rPr>
              <w:rFonts w:eastAsia="Times New Roman"/>
            </w:rPr>
          </w:pPr>
          <w:r>
            <w:rPr>
              <w:rFonts w:eastAsia="Times New Roman"/>
            </w:rPr>
            <w:t xml:space="preserve">Brooks, M. E., Kristensen, K., van Benthem, K. J., Magnusson, A., Berg, C. W., Nielsen, A., Skaug, H. J., </w:t>
          </w:r>
          <w:proofErr w:type="spellStart"/>
          <w:r>
            <w:rPr>
              <w:rFonts w:eastAsia="Times New Roman"/>
            </w:rPr>
            <w:t>Maechler</w:t>
          </w:r>
          <w:proofErr w:type="spellEnd"/>
          <w:r>
            <w:rPr>
              <w:rFonts w:eastAsia="Times New Roman"/>
            </w:rPr>
            <w:t xml:space="preserve">, M., &amp; Bolker, B. M. (2023). </w:t>
          </w:r>
          <w:proofErr w:type="spellStart"/>
          <w:r>
            <w:rPr>
              <w:rFonts w:eastAsia="Times New Roman"/>
            </w:rPr>
            <w:t>glmmTMB</w:t>
          </w:r>
          <w:proofErr w:type="spellEnd"/>
          <w:r>
            <w:rPr>
              <w:rFonts w:eastAsia="Times New Roman"/>
            </w:rPr>
            <w:t xml:space="preserve"> Balances Speed and Flexibility Among Packages for Zero-inflate d Generalized Linear Mixed Modeling. In </w:t>
          </w:r>
          <w:r>
            <w:rPr>
              <w:rFonts w:eastAsia="Times New Roman"/>
              <w:i/>
              <w:iCs/>
            </w:rPr>
            <w:t>The R Journal</w:t>
          </w:r>
          <w:r>
            <w:rPr>
              <w:rFonts w:eastAsia="Times New Roman"/>
            </w:rPr>
            <w:t xml:space="preserve"> (Issue 2). https://doi.org/10.32614/RJ-2017-066</w:t>
          </w:r>
        </w:p>
        <w:p w14:paraId="56B5294C" w14:textId="77777777" w:rsidR="00E12DD4" w:rsidRDefault="00E12DD4">
          <w:pPr>
            <w:autoSpaceDE w:val="0"/>
            <w:autoSpaceDN w:val="0"/>
            <w:ind w:hanging="480"/>
            <w:divId w:val="1304044369"/>
            <w:rPr>
              <w:rFonts w:eastAsia="Times New Roman"/>
            </w:rPr>
          </w:pPr>
          <w:r>
            <w:rPr>
              <w:rFonts w:eastAsia="Times New Roman"/>
            </w:rPr>
            <w:t xml:space="preserve">Brown, J. F., Tollerud, H. J., Barber, C. P., Zhou, Q., Dwyer, J. L., Vogelmann, J. E., Loveland, T. R., Woodcock, C. E., Stehman, S. V., Zhu, Z., Pengra, B. W., Smith, K., Horton, J. A., Xian, G., Auch, R. F., Sohl, T. L., Sayler, K. L., Gallant, A. L., Zelenak, D., … Rover, J. (2020). Lessons learned implementing an operational continuous United States national land change monitoring capability: The Land Change Monitoring, Assessment, and Projection (LCMAP) approach. </w:t>
          </w:r>
          <w:r>
            <w:rPr>
              <w:rFonts w:eastAsia="Times New Roman"/>
              <w:i/>
              <w:iCs/>
            </w:rPr>
            <w:t>Remote Sensing of Environment</w:t>
          </w:r>
          <w:r>
            <w:rPr>
              <w:rFonts w:eastAsia="Times New Roman"/>
            </w:rPr>
            <w:t xml:space="preserve">, </w:t>
          </w:r>
          <w:r>
            <w:rPr>
              <w:rFonts w:eastAsia="Times New Roman"/>
              <w:i/>
              <w:iCs/>
            </w:rPr>
            <w:t>238</w:t>
          </w:r>
          <w:r>
            <w:rPr>
              <w:rFonts w:eastAsia="Times New Roman"/>
            </w:rPr>
            <w:t>. https://doi.org/10.1016/j.rse.2019.111356</w:t>
          </w:r>
        </w:p>
        <w:p w14:paraId="7EFE254B" w14:textId="77777777" w:rsidR="00E12DD4" w:rsidRDefault="00E12DD4">
          <w:pPr>
            <w:autoSpaceDE w:val="0"/>
            <w:autoSpaceDN w:val="0"/>
            <w:ind w:hanging="480"/>
            <w:divId w:val="1611157871"/>
            <w:rPr>
              <w:rFonts w:eastAsia="Times New Roman"/>
            </w:rPr>
          </w:pPr>
          <w:proofErr w:type="spellStart"/>
          <w:r>
            <w:rPr>
              <w:rFonts w:eastAsia="Times New Roman"/>
            </w:rPr>
            <w:t>Butsic</w:t>
          </w:r>
          <w:proofErr w:type="spellEnd"/>
          <w:r>
            <w:rPr>
              <w:rFonts w:eastAsia="Times New Roman"/>
            </w:rPr>
            <w:t xml:space="preserve">, V., Lewis, D. J., Radeloff, V. C., Baumann, M., &amp; Kuemmerle, T. (2017). Quasi-experimental methods enable stronger inferences from observational data in ecology. In </w:t>
          </w:r>
          <w:r>
            <w:rPr>
              <w:rFonts w:eastAsia="Times New Roman"/>
              <w:i/>
              <w:iCs/>
            </w:rPr>
            <w:lastRenderedPageBreak/>
            <w:t>Basic and Applied Ecology</w:t>
          </w:r>
          <w:r>
            <w:rPr>
              <w:rFonts w:eastAsia="Times New Roman"/>
            </w:rPr>
            <w:t xml:space="preserve"> (Vol. 19, pp. 1–10). Elsevier GmbH. https://doi.org/10.1016/j.baae.2017.01.005</w:t>
          </w:r>
        </w:p>
        <w:p w14:paraId="76E9A288" w14:textId="77777777" w:rsidR="00E12DD4" w:rsidRDefault="00E12DD4">
          <w:pPr>
            <w:autoSpaceDE w:val="0"/>
            <w:autoSpaceDN w:val="0"/>
            <w:ind w:hanging="480"/>
            <w:divId w:val="779178239"/>
            <w:rPr>
              <w:rFonts w:eastAsia="Times New Roman"/>
            </w:rPr>
          </w:pPr>
          <w:r>
            <w:rPr>
              <w:rFonts w:eastAsia="Times New Roman"/>
            </w:rPr>
            <w:t xml:space="preserve">Cavanaugh, K. C., Siegel, D. A., Reed, D. C., &amp; Dennison, P. E. (2011). Environmental controls of giant-kelp biomass in the Santa Barbara Channel, California. </w:t>
          </w:r>
          <w:r>
            <w:rPr>
              <w:rFonts w:eastAsia="Times New Roman"/>
              <w:i/>
              <w:iCs/>
            </w:rPr>
            <w:t>Marine Ecology Progress Series</w:t>
          </w:r>
          <w:r>
            <w:rPr>
              <w:rFonts w:eastAsia="Times New Roman"/>
            </w:rPr>
            <w:t xml:space="preserve">, </w:t>
          </w:r>
          <w:r>
            <w:rPr>
              <w:rFonts w:eastAsia="Times New Roman"/>
              <w:i/>
              <w:iCs/>
            </w:rPr>
            <w:t>429</w:t>
          </w:r>
          <w:r>
            <w:rPr>
              <w:rFonts w:eastAsia="Times New Roman"/>
            </w:rPr>
            <w:t>, 1–17. https://doi.org/10.3354/meps09141</w:t>
          </w:r>
        </w:p>
        <w:p w14:paraId="7C0D3802" w14:textId="77777777" w:rsidR="00E12DD4" w:rsidRDefault="00E12DD4">
          <w:pPr>
            <w:autoSpaceDE w:val="0"/>
            <w:autoSpaceDN w:val="0"/>
            <w:ind w:hanging="480"/>
            <w:divId w:val="1778256933"/>
            <w:rPr>
              <w:rFonts w:eastAsia="Times New Roman"/>
            </w:rPr>
          </w:pPr>
          <w:r>
            <w:rPr>
              <w:rFonts w:eastAsia="Times New Roman"/>
            </w:rPr>
            <w:t xml:space="preserve">Chamberlain, S. (2023). </w:t>
          </w:r>
          <w:proofErr w:type="spellStart"/>
          <w:r>
            <w:rPr>
              <w:rFonts w:eastAsia="Times New Roman"/>
              <w:i/>
              <w:iCs/>
            </w:rPr>
            <w:t>rerddap</w:t>
          </w:r>
          <w:proofErr w:type="spellEnd"/>
          <w:r>
            <w:rPr>
              <w:rFonts w:eastAsia="Times New Roman"/>
              <w:i/>
              <w:iCs/>
            </w:rPr>
            <w:t>: General Purpose Client for ERDDAP Servers</w:t>
          </w:r>
          <w:r>
            <w:rPr>
              <w:rFonts w:eastAsia="Times New Roman"/>
            </w:rPr>
            <w:t>. https://CRAN.R-project.org/package=rerddap</w:t>
          </w:r>
        </w:p>
        <w:p w14:paraId="222AA7A1" w14:textId="77777777" w:rsidR="00E12DD4" w:rsidRDefault="00E12DD4">
          <w:pPr>
            <w:autoSpaceDE w:val="0"/>
            <w:autoSpaceDN w:val="0"/>
            <w:ind w:hanging="480"/>
            <w:divId w:val="1758398940"/>
            <w:rPr>
              <w:rFonts w:eastAsia="Times New Roman"/>
            </w:rPr>
          </w:pPr>
          <w:r>
            <w:rPr>
              <w:rFonts w:eastAsia="Times New Roman"/>
            </w:rPr>
            <w:t>Coleman, M. A., Reddy, M., Nimbs, M. J., Marshell, A., Al-</w:t>
          </w:r>
          <w:proofErr w:type="spellStart"/>
          <w:r>
            <w:rPr>
              <w:rFonts w:eastAsia="Times New Roman"/>
            </w:rPr>
            <w:t>Ghassani</w:t>
          </w:r>
          <w:proofErr w:type="spellEnd"/>
          <w:r>
            <w:rPr>
              <w:rFonts w:eastAsia="Times New Roman"/>
            </w:rPr>
            <w:t xml:space="preserve">, S. A., Bolton, J. J., Jupp, B. P., De Clerck, O., </w:t>
          </w:r>
          <w:proofErr w:type="spellStart"/>
          <w:r>
            <w:rPr>
              <w:rFonts w:eastAsia="Times New Roman"/>
            </w:rPr>
            <w:t>Leliaert</w:t>
          </w:r>
          <w:proofErr w:type="spellEnd"/>
          <w:r>
            <w:rPr>
              <w:rFonts w:eastAsia="Times New Roman"/>
            </w:rPr>
            <w:t xml:space="preserve">, F., Champion, C., Pearson, G. A., </w:t>
          </w:r>
          <w:proofErr w:type="spellStart"/>
          <w:r>
            <w:rPr>
              <w:rFonts w:eastAsia="Times New Roman"/>
            </w:rPr>
            <w:t>Serrão</w:t>
          </w:r>
          <w:proofErr w:type="spellEnd"/>
          <w:r>
            <w:rPr>
              <w:rFonts w:eastAsia="Times New Roman"/>
            </w:rPr>
            <w:t xml:space="preserve">, E. A., Madeira, P., &amp; Wernberg, T. (2022). Loss of a globally unique kelp forest from Oman. </w:t>
          </w:r>
          <w:r>
            <w:rPr>
              <w:rFonts w:eastAsia="Times New Roman"/>
              <w:i/>
              <w:iCs/>
            </w:rPr>
            <w:t>Scientific Reports</w:t>
          </w:r>
          <w:r>
            <w:rPr>
              <w:rFonts w:eastAsia="Times New Roman"/>
            </w:rPr>
            <w:t xml:space="preserve">, </w:t>
          </w:r>
          <w:r>
            <w:rPr>
              <w:rFonts w:eastAsia="Times New Roman"/>
              <w:i/>
              <w:iCs/>
            </w:rPr>
            <w:t>12</w:t>
          </w:r>
          <w:r>
            <w:rPr>
              <w:rFonts w:eastAsia="Times New Roman"/>
            </w:rPr>
            <w:t>(1). https://doi.org/10.1038/s41598-022-08264-3</w:t>
          </w:r>
        </w:p>
        <w:p w14:paraId="596D8B8D" w14:textId="77777777" w:rsidR="00E12DD4" w:rsidRDefault="00E12DD4">
          <w:pPr>
            <w:autoSpaceDE w:val="0"/>
            <w:autoSpaceDN w:val="0"/>
            <w:ind w:hanging="480"/>
            <w:divId w:val="925655750"/>
            <w:rPr>
              <w:rFonts w:eastAsia="Times New Roman"/>
            </w:rPr>
          </w:pPr>
          <w:r>
            <w:rPr>
              <w:rFonts w:eastAsia="Times New Roman"/>
            </w:rPr>
            <w:t xml:space="preserve">Connell, S. D. (2007). Water Quality and the Loss of Coral Reefs and Kelp Forests: Alternative States and the Influence of Fishing. In S. D. Connell &amp; B. M. Gillanders (Eds.), </w:t>
          </w:r>
          <w:r>
            <w:rPr>
              <w:rFonts w:eastAsia="Times New Roman"/>
              <w:i/>
              <w:iCs/>
            </w:rPr>
            <w:t>Marine Ecology</w:t>
          </w:r>
          <w:r>
            <w:rPr>
              <w:rFonts w:eastAsia="Times New Roman"/>
            </w:rPr>
            <w:t xml:space="preserve"> (pp. 556–568).</w:t>
          </w:r>
        </w:p>
        <w:p w14:paraId="5A8F85AD" w14:textId="77777777" w:rsidR="00E12DD4" w:rsidRDefault="00E12DD4">
          <w:pPr>
            <w:autoSpaceDE w:val="0"/>
            <w:autoSpaceDN w:val="0"/>
            <w:ind w:hanging="480"/>
            <w:divId w:val="1496914281"/>
            <w:rPr>
              <w:rFonts w:eastAsia="Times New Roman"/>
            </w:rPr>
          </w:pPr>
          <w:r>
            <w:rPr>
              <w:rFonts w:eastAsia="Times New Roman"/>
            </w:rPr>
            <w:t xml:space="preserve">Connell, S. D., Russell, B. D., Turner, D. J., Shepherd, S. A., Kildea, T., Miller, D., Airoldi, L., &amp; Cheshire, A. (2008). Recovering a lost baseline: Missing kelp forests from a metropolitan coast. </w:t>
          </w:r>
          <w:r>
            <w:rPr>
              <w:rFonts w:eastAsia="Times New Roman"/>
              <w:i/>
              <w:iCs/>
            </w:rPr>
            <w:t>Marine Ecology Progress Series</w:t>
          </w:r>
          <w:r>
            <w:rPr>
              <w:rFonts w:eastAsia="Times New Roman"/>
            </w:rPr>
            <w:t xml:space="preserve">, </w:t>
          </w:r>
          <w:r>
            <w:rPr>
              <w:rFonts w:eastAsia="Times New Roman"/>
              <w:i/>
              <w:iCs/>
            </w:rPr>
            <w:t>360</w:t>
          </w:r>
          <w:r>
            <w:rPr>
              <w:rFonts w:eastAsia="Times New Roman"/>
            </w:rPr>
            <w:t>, 63–72. https://doi.org/10.3354/meps07526</w:t>
          </w:r>
        </w:p>
        <w:p w14:paraId="4F081570" w14:textId="77777777" w:rsidR="00E12DD4" w:rsidRDefault="00E12DD4">
          <w:pPr>
            <w:autoSpaceDE w:val="0"/>
            <w:autoSpaceDN w:val="0"/>
            <w:ind w:hanging="480"/>
            <w:divId w:val="1934512633"/>
            <w:rPr>
              <w:rFonts w:eastAsia="Times New Roman"/>
            </w:rPr>
          </w:pPr>
          <w:proofErr w:type="spellStart"/>
          <w:r>
            <w:rPr>
              <w:rFonts w:eastAsia="Times New Roman"/>
            </w:rPr>
            <w:t>Cossellu</w:t>
          </w:r>
          <w:proofErr w:type="spellEnd"/>
          <w:r>
            <w:rPr>
              <w:rFonts w:eastAsia="Times New Roman"/>
            </w:rPr>
            <w:t xml:space="preserve">, M., &amp; Nordberg, K. (2010). Recent environmental changes and filamentous algal mats in shallow bays on the Swedish west coast — A result of climate change? </w:t>
          </w:r>
          <w:r>
            <w:rPr>
              <w:rFonts w:eastAsia="Times New Roman"/>
              <w:i/>
              <w:iCs/>
            </w:rPr>
            <w:t>Journal of Sea Research</w:t>
          </w:r>
          <w:r>
            <w:rPr>
              <w:rFonts w:eastAsia="Times New Roman"/>
            </w:rPr>
            <w:t xml:space="preserve">, </w:t>
          </w:r>
          <w:r>
            <w:rPr>
              <w:rFonts w:eastAsia="Times New Roman"/>
              <w:i/>
              <w:iCs/>
            </w:rPr>
            <w:t>63</w:t>
          </w:r>
          <w:r>
            <w:rPr>
              <w:rFonts w:eastAsia="Times New Roman"/>
            </w:rPr>
            <w:t>, 202–212. https://doi.org/10.1016/j.seares.2010.01.004</w:t>
          </w:r>
        </w:p>
        <w:p w14:paraId="042B507E" w14:textId="77777777" w:rsidR="00E12DD4" w:rsidRDefault="00E12DD4">
          <w:pPr>
            <w:autoSpaceDE w:val="0"/>
            <w:autoSpaceDN w:val="0"/>
            <w:ind w:hanging="480"/>
            <w:divId w:val="1687945789"/>
            <w:rPr>
              <w:rFonts w:eastAsia="Times New Roman"/>
            </w:rPr>
          </w:pPr>
          <w:r>
            <w:rPr>
              <w:rFonts w:eastAsia="Times New Roman"/>
            </w:rPr>
            <w:t xml:space="preserve">Costanza, R., de Groot, R., Sutton, P., van der Ploeg, S., Anderson, S. J., Kubiszewski, I., Farber, S., &amp; Turner, R. K. (2014). Changes in the global value of ecosystem services. </w:t>
          </w:r>
          <w:r>
            <w:rPr>
              <w:rFonts w:eastAsia="Times New Roman"/>
              <w:i/>
              <w:iCs/>
            </w:rPr>
            <w:t>Global Environmental Change</w:t>
          </w:r>
          <w:r>
            <w:rPr>
              <w:rFonts w:eastAsia="Times New Roman"/>
            </w:rPr>
            <w:t xml:space="preserve">, </w:t>
          </w:r>
          <w:r>
            <w:rPr>
              <w:rFonts w:eastAsia="Times New Roman"/>
              <w:i/>
              <w:iCs/>
            </w:rPr>
            <w:t>26</w:t>
          </w:r>
          <w:r>
            <w:rPr>
              <w:rFonts w:eastAsia="Times New Roman"/>
            </w:rPr>
            <w:t>(1), 152–158. https://doi.org/10.1016/j.gloenvcha.2014.04.002</w:t>
          </w:r>
        </w:p>
        <w:p w14:paraId="0CBBAD58" w14:textId="77777777" w:rsidR="00E12DD4" w:rsidRDefault="00E12DD4">
          <w:pPr>
            <w:autoSpaceDE w:val="0"/>
            <w:autoSpaceDN w:val="0"/>
            <w:ind w:hanging="480"/>
            <w:divId w:val="1844708573"/>
            <w:rPr>
              <w:rFonts w:eastAsia="Times New Roman"/>
            </w:rPr>
          </w:pPr>
          <w:r>
            <w:rPr>
              <w:rFonts w:eastAsia="Times New Roman"/>
            </w:rPr>
            <w:t>Cuba, D., Guardia-Luzon, K., Cevallos, B., Ramos-Larico, S., Neira, E., Pons, A., &amp; Avila-</w:t>
          </w:r>
          <w:proofErr w:type="spellStart"/>
          <w:r>
            <w:rPr>
              <w:rFonts w:eastAsia="Times New Roman"/>
            </w:rPr>
            <w:t>Peltroche</w:t>
          </w:r>
          <w:proofErr w:type="spellEnd"/>
          <w:r>
            <w:rPr>
              <w:rFonts w:eastAsia="Times New Roman"/>
            </w:rPr>
            <w:t xml:space="preserve">, J. (2022). Ecosystem Services Provided by Kelp Forests of the Humboldt Current System: A Comprehensive Review. </w:t>
          </w:r>
          <w:r>
            <w:rPr>
              <w:rFonts w:eastAsia="Times New Roman"/>
              <w:i/>
              <w:iCs/>
            </w:rPr>
            <w:t>Coasts</w:t>
          </w:r>
          <w:r>
            <w:rPr>
              <w:rFonts w:eastAsia="Times New Roman"/>
            </w:rPr>
            <w:t xml:space="preserve">, </w:t>
          </w:r>
          <w:r>
            <w:rPr>
              <w:rFonts w:eastAsia="Times New Roman"/>
              <w:i/>
              <w:iCs/>
            </w:rPr>
            <w:t>2</w:t>
          </w:r>
          <w:r>
            <w:rPr>
              <w:rFonts w:eastAsia="Times New Roman"/>
            </w:rPr>
            <w:t>(4), 259–277. https://doi.org/10.3390/coasts2040013</w:t>
          </w:r>
        </w:p>
        <w:p w14:paraId="16F5CBF5" w14:textId="77777777" w:rsidR="00E12DD4" w:rsidRPr="005A54F8" w:rsidRDefault="00E12DD4">
          <w:pPr>
            <w:autoSpaceDE w:val="0"/>
            <w:autoSpaceDN w:val="0"/>
            <w:ind w:hanging="480"/>
            <w:divId w:val="306469712"/>
            <w:rPr>
              <w:rFonts w:eastAsia="Times New Roman"/>
              <w:lang w:val="da-DK"/>
              <w:rPrChange w:id="107" w:author="Jarrett Byrnes" w:date="2023-08-07T15:57:00Z">
                <w:rPr>
                  <w:rFonts w:eastAsia="Times New Roman"/>
                </w:rPr>
              </w:rPrChange>
            </w:rPr>
          </w:pPr>
          <w:r>
            <w:rPr>
              <w:rFonts w:eastAsia="Times New Roman"/>
            </w:rPr>
            <w:t xml:space="preserve">Dayton, P. K. (1985). </w:t>
          </w:r>
          <w:r>
            <w:rPr>
              <w:rFonts w:eastAsia="Times New Roman"/>
              <w:i/>
              <w:iCs/>
            </w:rPr>
            <w:t>Ecology of Kelp Communities</w:t>
          </w:r>
          <w:r>
            <w:rPr>
              <w:rFonts w:eastAsia="Times New Roman"/>
            </w:rPr>
            <w:t xml:space="preserve">. </w:t>
          </w:r>
          <w:r w:rsidRPr="005A54F8">
            <w:rPr>
              <w:rFonts w:eastAsia="Times New Roman"/>
              <w:i/>
              <w:iCs/>
              <w:lang w:val="da-DK"/>
              <w:rPrChange w:id="108" w:author="Jarrett Byrnes" w:date="2023-08-07T15:57:00Z">
                <w:rPr>
                  <w:rFonts w:eastAsia="Times New Roman"/>
                  <w:i/>
                  <w:iCs/>
                </w:rPr>
              </w:rPrChange>
            </w:rPr>
            <w:t>16</w:t>
          </w:r>
          <w:r w:rsidRPr="005A54F8">
            <w:rPr>
              <w:rFonts w:eastAsia="Times New Roman"/>
              <w:lang w:val="da-DK"/>
              <w:rPrChange w:id="109" w:author="Jarrett Byrnes" w:date="2023-08-07T15:57:00Z">
                <w:rPr>
                  <w:rFonts w:eastAsia="Times New Roman"/>
                </w:rPr>
              </w:rPrChange>
            </w:rPr>
            <w:t>(1985), 215–245.</w:t>
          </w:r>
        </w:p>
        <w:p w14:paraId="6E9E3850" w14:textId="77777777" w:rsidR="00E12DD4" w:rsidRDefault="00E12DD4">
          <w:pPr>
            <w:autoSpaceDE w:val="0"/>
            <w:autoSpaceDN w:val="0"/>
            <w:ind w:hanging="480"/>
            <w:divId w:val="662853989"/>
            <w:rPr>
              <w:rFonts w:eastAsia="Times New Roman"/>
            </w:rPr>
          </w:pPr>
          <w:r w:rsidRPr="005A54F8">
            <w:rPr>
              <w:rFonts w:eastAsia="Times New Roman"/>
              <w:lang w:val="da-DK"/>
              <w:rPrChange w:id="110" w:author="Jarrett Byrnes" w:date="2023-08-07T15:57:00Z">
                <w:rPr>
                  <w:rFonts w:eastAsia="Times New Roman"/>
                </w:rPr>
              </w:rPrChange>
            </w:rPr>
            <w:t xml:space="preserve">Dayton, P. K., &amp; Tegner, M. J. (1984). </w:t>
          </w:r>
          <w:r>
            <w:rPr>
              <w:rFonts w:eastAsia="Times New Roman"/>
            </w:rPr>
            <w:t xml:space="preserve">Catastrophic storms, El Niño, and patch stability in a southern California kelp community. </w:t>
          </w:r>
          <w:r>
            <w:rPr>
              <w:rFonts w:eastAsia="Times New Roman"/>
              <w:i/>
              <w:iCs/>
            </w:rPr>
            <w:t>Science</w:t>
          </w:r>
          <w:r>
            <w:rPr>
              <w:rFonts w:eastAsia="Times New Roman"/>
            </w:rPr>
            <w:t xml:space="preserve">, </w:t>
          </w:r>
          <w:r>
            <w:rPr>
              <w:rFonts w:eastAsia="Times New Roman"/>
              <w:i/>
              <w:iCs/>
            </w:rPr>
            <w:t>224</w:t>
          </w:r>
          <w:r>
            <w:rPr>
              <w:rFonts w:eastAsia="Times New Roman"/>
            </w:rPr>
            <w:t>(4646), 283–285.</w:t>
          </w:r>
        </w:p>
        <w:p w14:paraId="46E34BC0" w14:textId="77777777" w:rsidR="00E12DD4" w:rsidRDefault="00E12DD4">
          <w:pPr>
            <w:autoSpaceDE w:val="0"/>
            <w:autoSpaceDN w:val="0"/>
            <w:ind w:hanging="480"/>
            <w:divId w:val="605499705"/>
            <w:rPr>
              <w:rFonts w:eastAsia="Times New Roman"/>
            </w:rPr>
          </w:pPr>
          <w:r>
            <w:rPr>
              <w:rFonts w:eastAsia="Times New Roman"/>
            </w:rPr>
            <w:t xml:space="preserve">Dayton, P. K., Tegner, M. J., Edwards, P. B., &amp; Riser, K. L. (1998). Sliding Baselines, Ghosts, and Reduced Expectations in Kelp Forest Communities. </w:t>
          </w:r>
          <w:r>
            <w:rPr>
              <w:rFonts w:eastAsia="Times New Roman"/>
              <w:i/>
              <w:iCs/>
            </w:rPr>
            <w:t>Ecological Applications</w:t>
          </w:r>
          <w:r>
            <w:rPr>
              <w:rFonts w:eastAsia="Times New Roman"/>
            </w:rPr>
            <w:t xml:space="preserve">, </w:t>
          </w:r>
          <w:r>
            <w:rPr>
              <w:rFonts w:eastAsia="Times New Roman"/>
              <w:i/>
              <w:iCs/>
            </w:rPr>
            <w:t>8</w:t>
          </w:r>
          <w:r>
            <w:rPr>
              <w:rFonts w:eastAsia="Times New Roman"/>
            </w:rPr>
            <w:t>(2), 309–322.</w:t>
          </w:r>
        </w:p>
        <w:p w14:paraId="18DDD3CD" w14:textId="77777777" w:rsidR="00E12DD4" w:rsidRDefault="00E12DD4">
          <w:pPr>
            <w:autoSpaceDE w:val="0"/>
            <w:autoSpaceDN w:val="0"/>
            <w:ind w:hanging="480"/>
            <w:divId w:val="1768305523"/>
            <w:rPr>
              <w:rFonts w:eastAsia="Times New Roman"/>
            </w:rPr>
          </w:pPr>
          <w:r>
            <w:rPr>
              <w:rFonts w:eastAsia="Times New Roman"/>
            </w:rPr>
            <w:t xml:space="preserve">Dayton, P. K., Tegner, M. J., Edwards, P. B., &amp; Riser, K. L. (1999). Temporal and spatial scales of kelp demography: The role of oceanographic climate. </w:t>
          </w:r>
          <w:r>
            <w:rPr>
              <w:rFonts w:eastAsia="Times New Roman"/>
              <w:i/>
              <w:iCs/>
            </w:rPr>
            <w:t>Ecological Monographs</w:t>
          </w:r>
          <w:r>
            <w:rPr>
              <w:rFonts w:eastAsia="Times New Roman"/>
            </w:rPr>
            <w:t xml:space="preserve">, </w:t>
          </w:r>
          <w:r>
            <w:rPr>
              <w:rFonts w:eastAsia="Times New Roman"/>
              <w:i/>
              <w:iCs/>
            </w:rPr>
            <w:t>69</w:t>
          </w:r>
          <w:r>
            <w:rPr>
              <w:rFonts w:eastAsia="Times New Roman"/>
            </w:rPr>
            <w:t>(2), 219–250. https://doi.org/10.1890/0012-9615(1999)069[</w:t>
          </w:r>
          <w:proofErr w:type="gramStart"/>
          <w:r>
            <w:rPr>
              <w:rFonts w:eastAsia="Times New Roman"/>
            </w:rPr>
            <w:t>0219:TASSOK</w:t>
          </w:r>
          <w:proofErr w:type="gramEnd"/>
          <w:r>
            <w:rPr>
              <w:rFonts w:eastAsia="Times New Roman"/>
            </w:rPr>
            <w:t>]2.0.CO;2</w:t>
          </w:r>
        </w:p>
        <w:p w14:paraId="11132B27" w14:textId="77777777" w:rsidR="00E12DD4" w:rsidRPr="005A54F8" w:rsidRDefault="00E12DD4">
          <w:pPr>
            <w:autoSpaceDE w:val="0"/>
            <w:autoSpaceDN w:val="0"/>
            <w:ind w:hanging="480"/>
            <w:divId w:val="1537159065"/>
            <w:rPr>
              <w:rFonts w:eastAsia="Times New Roman"/>
              <w:lang w:val="fr-FR"/>
              <w:rPrChange w:id="111" w:author="Jarrett Byrnes" w:date="2023-08-07T15:57:00Z">
                <w:rPr>
                  <w:rFonts w:eastAsia="Times New Roman"/>
                </w:rPr>
              </w:rPrChange>
            </w:rPr>
          </w:pPr>
          <w:r>
            <w:rPr>
              <w:rFonts w:eastAsia="Times New Roman"/>
            </w:rPr>
            <w:t xml:space="preserve">Dee, L. E., Ferraro, P. J., Severen, C. N., Kimmel, K. A., Borer, E. T., Byrnes, J. E. K., Clark, A. T., </w:t>
          </w:r>
          <w:proofErr w:type="spellStart"/>
          <w:r>
            <w:rPr>
              <w:rFonts w:eastAsia="Times New Roman"/>
            </w:rPr>
            <w:t>Hautier</w:t>
          </w:r>
          <w:proofErr w:type="spellEnd"/>
          <w:r>
            <w:rPr>
              <w:rFonts w:eastAsia="Times New Roman"/>
            </w:rPr>
            <w:t xml:space="preserve">, Y., Hector, A., Raynaud, X., Reich, P. B., Wright, A. J., </w:t>
          </w:r>
          <w:proofErr w:type="spellStart"/>
          <w:r>
            <w:rPr>
              <w:rFonts w:eastAsia="Times New Roman"/>
            </w:rPr>
            <w:t>Arnillas</w:t>
          </w:r>
          <w:proofErr w:type="spellEnd"/>
          <w:r>
            <w:rPr>
              <w:rFonts w:eastAsia="Times New Roman"/>
            </w:rPr>
            <w:t xml:space="preserve">, C. A., Davies, K. F., MacDougall, A., Mori, A. S., Smith, M. D., Adler, P. B., Bakker, J. D., … </w:t>
          </w:r>
          <w:proofErr w:type="spellStart"/>
          <w:r>
            <w:rPr>
              <w:rFonts w:eastAsia="Times New Roman"/>
            </w:rPr>
            <w:t>Loreau</w:t>
          </w:r>
          <w:proofErr w:type="spellEnd"/>
          <w:r>
            <w:rPr>
              <w:rFonts w:eastAsia="Times New Roman"/>
            </w:rPr>
            <w:t xml:space="preserve">, M. (2023). Clarifying the effect of biodiversity on productivity in natural ecosystems with longitudinal data and methods for causal inference. </w:t>
          </w:r>
          <w:r w:rsidRPr="005A54F8">
            <w:rPr>
              <w:rFonts w:eastAsia="Times New Roman"/>
              <w:i/>
              <w:iCs/>
              <w:lang w:val="fr-FR"/>
              <w:rPrChange w:id="112" w:author="Jarrett Byrnes" w:date="2023-08-07T15:57:00Z">
                <w:rPr>
                  <w:rFonts w:eastAsia="Times New Roman"/>
                  <w:i/>
                  <w:iCs/>
                </w:rPr>
              </w:rPrChange>
            </w:rPr>
            <w:t>Nature Communications</w:t>
          </w:r>
          <w:r w:rsidRPr="005A54F8">
            <w:rPr>
              <w:rFonts w:eastAsia="Times New Roman"/>
              <w:lang w:val="fr-FR"/>
              <w:rPrChange w:id="113" w:author="Jarrett Byrnes" w:date="2023-08-07T15:57:00Z">
                <w:rPr>
                  <w:rFonts w:eastAsia="Times New Roman"/>
                </w:rPr>
              </w:rPrChange>
            </w:rPr>
            <w:t xml:space="preserve">, </w:t>
          </w:r>
          <w:r w:rsidRPr="005A54F8">
            <w:rPr>
              <w:rFonts w:eastAsia="Times New Roman"/>
              <w:i/>
              <w:iCs/>
              <w:lang w:val="fr-FR"/>
              <w:rPrChange w:id="114" w:author="Jarrett Byrnes" w:date="2023-08-07T15:57:00Z">
                <w:rPr>
                  <w:rFonts w:eastAsia="Times New Roman"/>
                  <w:i/>
                  <w:iCs/>
                </w:rPr>
              </w:rPrChange>
            </w:rPr>
            <w:t>14</w:t>
          </w:r>
          <w:r w:rsidRPr="005A54F8">
            <w:rPr>
              <w:rFonts w:eastAsia="Times New Roman"/>
              <w:lang w:val="fr-FR"/>
              <w:rPrChange w:id="115" w:author="Jarrett Byrnes" w:date="2023-08-07T15:57:00Z">
                <w:rPr>
                  <w:rFonts w:eastAsia="Times New Roman"/>
                </w:rPr>
              </w:rPrChange>
            </w:rPr>
            <w:t>(1). https://doi.org/10.1038/s41467-023-37194-5</w:t>
          </w:r>
        </w:p>
        <w:p w14:paraId="276B3C2E" w14:textId="77777777" w:rsidR="00E12DD4" w:rsidRDefault="00E12DD4">
          <w:pPr>
            <w:autoSpaceDE w:val="0"/>
            <w:autoSpaceDN w:val="0"/>
            <w:ind w:hanging="480"/>
            <w:divId w:val="502400910"/>
            <w:rPr>
              <w:rFonts w:eastAsia="Times New Roman"/>
            </w:rPr>
          </w:pPr>
          <w:r w:rsidRPr="005A54F8">
            <w:rPr>
              <w:rFonts w:eastAsia="Times New Roman"/>
              <w:lang w:val="fr-FR"/>
              <w:rPrChange w:id="116" w:author="Jarrett Byrnes" w:date="2023-08-07T15:57:00Z">
                <w:rPr>
                  <w:rFonts w:eastAsia="Times New Roman"/>
                </w:rPr>
              </w:rPrChange>
            </w:rPr>
            <w:lastRenderedPageBreak/>
            <w:t xml:space="preserve">Dietz, M. E., &amp; </w:t>
          </w:r>
          <w:proofErr w:type="spellStart"/>
          <w:r w:rsidRPr="005A54F8">
            <w:rPr>
              <w:rFonts w:eastAsia="Times New Roman"/>
              <w:lang w:val="fr-FR"/>
              <w:rPrChange w:id="117" w:author="Jarrett Byrnes" w:date="2023-08-07T15:57:00Z">
                <w:rPr>
                  <w:rFonts w:eastAsia="Times New Roman"/>
                </w:rPr>
              </w:rPrChange>
            </w:rPr>
            <w:t>Clausen</w:t>
          </w:r>
          <w:proofErr w:type="spellEnd"/>
          <w:r w:rsidRPr="005A54F8">
            <w:rPr>
              <w:rFonts w:eastAsia="Times New Roman"/>
              <w:lang w:val="fr-FR"/>
              <w:rPrChange w:id="118" w:author="Jarrett Byrnes" w:date="2023-08-07T15:57:00Z">
                <w:rPr>
                  <w:rFonts w:eastAsia="Times New Roman"/>
                </w:rPr>
              </w:rPrChange>
            </w:rPr>
            <w:t xml:space="preserve">, J. C. (2008). </w:t>
          </w:r>
          <w:r>
            <w:rPr>
              <w:rFonts w:eastAsia="Times New Roman"/>
            </w:rPr>
            <w:t xml:space="preserve">Stormwater runoff and export changes with development in a traditional and low impact subdivision. </w:t>
          </w:r>
          <w:r>
            <w:rPr>
              <w:rFonts w:eastAsia="Times New Roman"/>
              <w:i/>
              <w:iCs/>
            </w:rPr>
            <w:t>Journal of Environmental Management</w:t>
          </w:r>
          <w:r>
            <w:rPr>
              <w:rFonts w:eastAsia="Times New Roman"/>
            </w:rPr>
            <w:t xml:space="preserve">, </w:t>
          </w:r>
          <w:r>
            <w:rPr>
              <w:rFonts w:eastAsia="Times New Roman"/>
              <w:i/>
              <w:iCs/>
            </w:rPr>
            <w:t>87</w:t>
          </w:r>
          <w:r>
            <w:rPr>
              <w:rFonts w:eastAsia="Times New Roman"/>
            </w:rPr>
            <w:t>(4), 560–566.</w:t>
          </w:r>
        </w:p>
        <w:p w14:paraId="57F06F5A" w14:textId="77777777" w:rsidR="00E12DD4" w:rsidRDefault="00E12DD4">
          <w:pPr>
            <w:autoSpaceDE w:val="0"/>
            <w:autoSpaceDN w:val="0"/>
            <w:ind w:hanging="480"/>
            <w:divId w:val="1615669758"/>
            <w:rPr>
              <w:rFonts w:eastAsia="Times New Roman"/>
            </w:rPr>
          </w:pPr>
          <w:r>
            <w:rPr>
              <w:rFonts w:eastAsia="Times New Roman"/>
            </w:rPr>
            <w:t xml:space="preserve">Dudney, J., Willing, C. E., Das, A. J., Latimer, A. M., Nesmith, J. C. B., &amp; Battles, J. J. (2021). Nonlinear shifts in infectious rust disease due to climate change. </w:t>
          </w:r>
          <w:r>
            <w:rPr>
              <w:rFonts w:eastAsia="Times New Roman"/>
              <w:i/>
              <w:iCs/>
            </w:rPr>
            <w:t>Nature Communications</w:t>
          </w:r>
          <w:r>
            <w:rPr>
              <w:rFonts w:eastAsia="Times New Roman"/>
            </w:rPr>
            <w:t xml:space="preserve">, </w:t>
          </w:r>
          <w:r>
            <w:rPr>
              <w:rFonts w:eastAsia="Times New Roman"/>
              <w:i/>
              <w:iCs/>
            </w:rPr>
            <w:t>12</w:t>
          </w:r>
          <w:r>
            <w:rPr>
              <w:rFonts w:eastAsia="Times New Roman"/>
            </w:rPr>
            <w:t>(1). https://doi.org/10.1038/s41467-021-25182-6</w:t>
          </w:r>
        </w:p>
        <w:p w14:paraId="3DECA3D7" w14:textId="77777777" w:rsidR="00E12DD4" w:rsidRDefault="00E12DD4">
          <w:pPr>
            <w:autoSpaceDE w:val="0"/>
            <w:autoSpaceDN w:val="0"/>
            <w:ind w:hanging="480"/>
            <w:divId w:val="2098014227"/>
            <w:rPr>
              <w:rFonts w:eastAsia="Times New Roman"/>
            </w:rPr>
          </w:pPr>
          <w:r>
            <w:rPr>
              <w:rFonts w:eastAsia="Times New Roman"/>
            </w:rPr>
            <w:t xml:space="preserve">Duggins, D. O., Eckman, J. E., &amp; Sewell, A. T. (1990). Ecology of understory kelp environments. II. Effects of kelps on recruitment of benthic invertebrates. </w:t>
          </w:r>
          <w:r>
            <w:rPr>
              <w:rFonts w:eastAsia="Times New Roman"/>
              <w:i/>
              <w:iCs/>
            </w:rPr>
            <w:t>Journal of Experimental Marine Biology and Ecology</w:t>
          </w:r>
          <w:r>
            <w:rPr>
              <w:rFonts w:eastAsia="Times New Roman"/>
            </w:rPr>
            <w:t xml:space="preserve">, </w:t>
          </w:r>
          <w:r>
            <w:rPr>
              <w:rFonts w:eastAsia="Times New Roman"/>
              <w:i/>
              <w:iCs/>
            </w:rPr>
            <w:t>143</w:t>
          </w:r>
          <w:r>
            <w:rPr>
              <w:rFonts w:eastAsia="Times New Roman"/>
            </w:rPr>
            <w:t>(1), 27–45. https://doi.org/https://doi.org/10.1016/0022-0981(90)90109-P</w:t>
          </w:r>
        </w:p>
        <w:p w14:paraId="3A564845" w14:textId="77777777" w:rsidR="00E12DD4" w:rsidRDefault="00E12DD4">
          <w:pPr>
            <w:autoSpaceDE w:val="0"/>
            <w:autoSpaceDN w:val="0"/>
            <w:ind w:hanging="480"/>
            <w:divId w:val="64424605"/>
            <w:rPr>
              <w:rFonts w:eastAsia="Times New Roman"/>
            </w:rPr>
          </w:pPr>
          <w:r>
            <w:rPr>
              <w:rFonts w:eastAsia="Times New Roman"/>
            </w:rPr>
            <w:t xml:space="preserve">Dwight, R. H., Caplan, J. S., Brinks, M. V., Catlin, S. N., Buescher, G., &amp; Semenza, J. C. (2011). Influence of Variable Precipitation on Coastal Water Quality in Southern California. </w:t>
          </w:r>
          <w:r>
            <w:rPr>
              <w:rFonts w:eastAsia="Times New Roman"/>
              <w:i/>
              <w:iCs/>
            </w:rPr>
            <w:t>Water Environment Research</w:t>
          </w:r>
          <w:r>
            <w:rPr>
              <w:rFonts w:eastAsia="Times New Roman"/>
            </w:rPr>
            <w:t xml:space="preserve">, </w:t>
          </w:r>
          <w:r>
            <w:rPr>
              <w:rFonts w:eastAsia="Times New Roman"/>
              <w:i/>
              <w:iCs/>
            </w:rPr>
            <w:t>83</w:t>
          </w:r>
          <w:r>
            <w:rPr>
              <w:rFonts w:eastAsia="Times New Roman"/>
            </w:rPr>
            <w:t>(12), 2121–2130. https://doi.org/10.2175/106143011x12928814444574</w:t>
          </w:r>
        </w:p>
        <w:p w14:paraId="1B1F5EC1" w14:textId="77777777" w:rsidR="00E12DD4" w:rsidRDefault="00E12DD4">
          <w:pPr>
            <w:autoSpaceDE w:val="0"/>
            <w:autoSpaceDN w:val="0"/>
            <w:ind w:hanging="480"/>
            <w:divId w:val="1057390067"/>
            <w:rPr>
              <w:rFonts w:eastAsia="Times New Roman"/>
            </w:rPr>
          </w:pPr>
          <w:proofErr w:type="spellStart"/>
          <w:r>
            <w:rPr>
              <w:rFonts w:eastAsia="Times New Roman"/>
            </w:rPr>
            <w:t>Edyvane</w:t>
          </w:r>
          <w:proofErr w:type="spellEnd"/>
          <w:r>
            <w:rPr>
              <w:rFonts w:eastAsia="Times New Roman"/>
            </w:rPr>
            <w:t xml:space="preserve">, K. (2003). Conservation Monitoring and Recovery of Threatened Giant Kelp </w:t>
          </w:r>
          <w:proofErr w:type="gramStart"/>
          <w:r>
            <w:rPr>
              <w:rFonts w:eastAsia="Times New Roman"/>
            </w:rPr>
            <w:t>( Macrocystis</w:t>
          </w:r>
          <w:proofErr w:type="gramEnd"/>
          <w:r>
            <w:rPr>
              <w:rFonts w:eastAsia="Times New Roman"/>
            </w:rPr>
            <w:t xml:space="preserve"> pyrifera ) Beds in Tasmania – Final Report part 1. </w:t>
          </w:r>
          <w:r>
            <w:rPr>
              <w:rFonts w:eastAsia="Times New Roman"/>
              <w:i/>
              <w:iCs/>
            </w:rPr>
            <w:t>Department of Primary Industries, Water &amp; Environment, Hobart</w:t>
          </w:r>
          <w:r>
            <w:rPr>
              <w:rFonts w:eastAsia="Times New Roman"/>
            </w:rPr>
            <w:t xml:space="preserve">, </w:t>
          </w:r>
          <w:r>
            <w:rPr>
              <w:rFonts w:eastAsia="Times New Roman"/>
              <w:i/>
              <w:iCs/>
            </w:rPr>
            <w:t>November</w:t>
          </w:r>
          <w:r>
            <w:rPr>
              <w:rFonts w:eastAsia="Times New Roman"/>
            </w:rPr>
            <w:t>, 106–177.</w:t>
          </w:r>
        </w:p>
        <w:p w14:paraId="1D82C3DE" w14:textId="77777777" w:rsidR="00E12DD4" w:rsidRPr="005A54F8" w:rsidRDefault="00E12DD4">
          <w:pPr>
            <w:autoSpaceDE w:val="0"/>
            <w:autoSpaceDN w:val="0"/>
            <w:ind w:hanging="480"/>
            <w:divId w:val="86851030"/>
            <w:rPr>
              <w:rFonts w:eastAsia="Times New Roman"/>
              <w:lang w:val="fr-FR"/>
              <w:rPrChange w:id="119" w:author="Jarrett Byrnes" w:date="2023-08-07T15:57:00Z">
                <w:rPr>
                  <w:rFonts w:eastAsia="Times New Roman"/>
                </w:rPr>
              </w:rPrChange>
            </w:rPr>
          </w:pPr>
          <w:r>
            <w:rPr>
              <w:rFonts w:eastAsia="Times New Roman"/>
            </w:rPr>
            <w:t xml:space="preserve">Eger, A. M., </w:t>
          </w:r>
          <w:proofErr w:type="spellStart"/>
          <w:r>
            <w:rPr>
              <w:rFonts w:eastAsia="Times New Roman"/>
            </w:rPr>
            <w:t>Marzinelli</w:t>
          </w:r>
          <w:proofErr w:type="spellEnd"/>
          <w:r>
            <w:rPr>
              <w:rFonts w:eastAsia="Times New Roman"/>
            </w:rPr>
            <w:t xml:space="preserve">, E. M., Beas-Luna, R., Blain, C. O., Blamey, L. K., Byrnes, J. E. K., Carnell, P. E., Choi, C. G., Hessing-Lewis, M., Kim, K. Y., Kumagai, N. H., </w:t>
          </w:r>
          <w:proofErr w:type="spellStart"/>
          <w:r>
            <w:rPr>
              <w:rFonts w:eastAsia="Times New Roman"/>
            </w:rPr>
            <w:t>Lorda</w:t>
          </w:r>
          <w:proofErr w:type="spellEnd"/>
          <w:r>
            <w:rPr>
              <w:rFonts w:eastAsia="Times New Roman"/>
            </w:rPr>
            <w:t xml:space="preserve">, J., Moore, P., Nakamura, Y., Pérez-Matus, A., Pontier, O., Smale, D., Steinberg, P. D., &amp; </w:t>
          </w:r>
          <w:proofErr w:type="spellStart"/>
          <w:r>
            <w:rPr>
              <w:rFonts w:eastAsia="Times New Roman"/>
            </w:rPr>
            <w:t>Vergés</w:t>
          </w:r>
          <w:proofErr w:type="spellEnd"/>
          <w:r>
            <w:rPr>
              <w:rFonts w:eastAsia="Times New Roman"/>
            </w:rPr>
            <w:t xml:space="preserve">, A. (2023). The value of ecosystem services in global marine kelp forests. </w:t>
          </w:r>
          <w:r w:rsidRPr="005A54F8">
            <w:rPr>
              <w:rFonts w:eastAsia="Times New Roman"/>
              <w:i/>
              <w:iCs/>
              <w:lang w:val="fr-FR"/>
              <w:rPrChange w:id="120" w:author="Jarrett Byrnes" w:date="2023-08-07T15:57:00Z">
                <w:rPr>
                  <w:rFonts w:eastAsia="Times New Roman"/>
                  <w:i/>
                  <w:iCs/>
                </w:rPr>
              </w:rPrChange>
            </w:rPr>
            <w:t>Nature Communications</w:t>
          </w:r>
          <w:r w:rsidRPr="005A54F8">
            <w:rPr>
              <w:rFonts w:eastAsia="Times New Roman"/>
              <w:lang w:val="fr-FR"/>
              <w:rPrChange w:id="121" w:author="Jarrett Byrnes" w:date="2023-08-07T15:57:00Z">
                <w:rPr>
                  <w:rFonts w:eastAsia="Times New Roman"/>
                </w:rPr>
              </w:rPrChange>
            </w:rPr>
            <w:t xml:space="preserve">, </w:t>
          </w:r>
          <w:r w:rsidRPr="005A54F8">
            <w:rPr>
              <w:rFonts w:eastAsia="Times New Roman"/>
              <w:i/>
              <w:iCs/>
              <w:lang w:val="fr-FR"/>
              <w:rPrChange w:id="122" w:author="Jarrett Byrnes" w:date="2023-08-07T15:57:00Z">
                <w:rPr>
                  <w:rFonts w:eastAsia="Times New Roman"/>
                  <w:i/>
                  <w:iCs/>
                </w:rPr>
              </w:rPrChange>
            </w:rPr>
            <w:t>14</w:t>
          </w:r>
          <w:r w:rsidRPr="005A54F8">
            <w:rPr>
              <w:rFonts w:eastAsia="Times New Roman"/>
              <w:lang w:val="fr-FR"/>
              <w:rPrChange w:id="123" w:author="Jarrett Byrnes" w:date="2023-08-07T15:57:00Z">
                <w:rPr>
                  <w:rFonts w:eastAsia="Times New Roman"/>
                </w:rPr>
              </w:rPrChange>
            </w:rPr>
            <w:t>(1). https://doi.org/10.1038/s41467-023-37385-0</w:t>
          </w:r>
        </w:p>
        <w:p w14:paraId="3CA0E681" w14:textId="77777777" w:rsidR="00E12DD4" w:rsidRPr="005A54F8" w:rsidRDefault="00E12DD4">
          <w:pPr>
            <w:autoSpaceDE w:val="0"/>
            <w:autoSpaceDN w:val="0"/>
            <w:ind w:hanging="480"/>
            <w:divId w:val="1691637239"/>
            <w:rPr>
              <w:rFonts w:eastAsia="Times New Roman"/>
              <w:lang w:val="fr-FR"/>
              <w:rPrChange w:id="124" w:author="Jarrett Byrnes" w:date="2023-08-07T15:57:00Z">
                <w:rPr>
                  <w:rFonts w:eastAsia="Times New Roman"/>
                </w:rPr>
              </w:rPrChange>
            </w:rPr>
          </w:pPr>
          <w:proofErr w:type="spellStart"/>
          <w:r w:rsidRPr="005A54F8">
            <w:rPr>
              <w:rFonts w:eastAsia="Times New Roman"/>
              <w:lang w:val="fr-FR"/>
              <w:rPrChange w:id="125" w:author="Jarrett Byrnes" w:date="2023-08-07T15:57:00Z">
                <w:rPr>
                  <w:rFonts w:eastAsia="Times New Roman"/>
                </w:rPr>
              </w:rPrChange>
            </w:rPr>
            <w:t>Elsmore</w:t>
          </w:r>
          <w:proofErr w:type="spellEnd"/>
          <w:r w:rsidRPr="005A54F8">
            <w:rPr>
              <w:rFonts w:eastAsia="Times New Roman"/>
              <w:lang w:val="fr-FR"/>
              <w:rPrChange w:id="126" w:author="Jarrett Byrnes" w:date="2023-08-07T15:57:00Z">
                <w:rPr>
                  <w:rFonts w:eastAsia="Times New Roman"/>
                </w:rPr>
              </w:rPrChange>
            </w:rPr>
            <w:t xml:space="preserve">, K., </w:t>
          </w:r>
          <w:proofErr w:type="spellStart"/>
          <w:r w:rsidRPr="005A54F8">
            <w:rPr>
              <w:rFonts w:eastAsia="Times New Roman"/>
              <w:lang w:val="fr-FR"/>
              <w:rPrChange w:id="127" w:author="Jarrett Byrnes" w:date="2023-08-07T15:57:00Z">
                <w:rPr>
                  <w:rFonts w:eastAsia="Times New Roman"/>
                </w:rPr>
              </w:rPrChange>
            </w:rPr>
            <w:t>Nickols</w:t>
          </w:r>
          <w:proofErr w:type="spellEnd"/>
          <w:r w:rsidRPr="005A54F8">
            <w:rPr>
              <w:rFonts w:eastAsia="Times New Roman"/>
              <w:lang w:val="fr-FR"/>
              <w:rPrChange w:id="128" w:author="Jarrett Byrnes" w:date="2023-08-07T15:57:00Z">
                <w:rPr>
                  <w:rFonts w:eastAsia="Times New Roman"/>
                </w:rPr>
              </w:rPrChange>
            </w:rPr>
            <w:t xml:space="preserve">, K. J., Miller, L. P., Ford, T., Denny, M. W., &amp; Gaylord, B. (2023). </w:t>
          </w:r>
          <w:proofErr w:type="spellStart"/>
          <w:r w:rsidRPr="005A54F8">
            <w:rPr>
              <w:rFonts w:eastAsia="Times New Roman"/>
              <w:lang w:val="fr-FR"/>
              <w:rPrChange w:id="129" w:author="Jarrett Byrnes" w:date="2023-08-07T15:57:00Z">
                <w:rPr>
                  <w:rFonts w:eastAsia="Times New Roman"/>
                </w:rPr>
              </w:rPrChange>
            </w:rPr>
            <w:t>Wave</w:t>
          </w:r>
          <w:proofErr w:type="spellEnd"/>
          <w:r w:rsidRPr="005A54F8">
            <w:rPr>
              <w:rFonts w:eastAsia="Times New Roman"/>
              <w:lang w:val="fr-FR"/>
              <w:rPrChange w:id="130" w:author="Jarrett Byrnes" w:date="2023-08-07T15:57:00Z">
                <w:rPr>
                  <w:rFonts w:eastAsia="Times New Roman"/>
                </w:rPr>
              </w:rPrChange>
            </w:rPr>
            <w:t xml:space="preserve"> </w:t>
          </w:r>
          <w:proofErr w:type="spellStart"/>
          <w:r w:rsidRPr="005A54F8">
            <w:rPr>
              <w:rFonts w:eastAsia="Times New Roman"/>
              <w:lang w:val="fr-FR"/>
              <w:rPrChange w:id="131" w:author="Jarrett Byrnes" w:date="2023-08-07T15:57:00Z">
                <w:rPr>
                  <w:rFonts w:eastAsia="Times New Roman"/>
                </w:rPr>
              </w:rPrChange>
            </w:rPr>
            <w:t>damping</w:t>
          </w:r>
          <w:proofErr w:type="spellEnd"/>
          <w:r w:rsidRPr="005A54F8">
            <w:rPr>
              <w:rFonts w:eastAsia="Times New Roman"/>
              <w:lang w:val="fr-FR"/>
              <w:rPrChange w:id="132" w:author="Jarrett Byrnes" w:date="2023-08-07T15:57:00Z">
                <w:rPr>
                  <w:rFonts w:eastAsia="Times New Roman"/>
                </w:rPr>
              </w:rPrChange>
            </w:rPr>
            <w:t xml:space="preserve"> by </w:t>
          </w:r>
          <w:proofErr w:type="spellStart"/>
          <w:r w:rsidRPr="005A54F8">
            <w:rPr>
              <w:rFonts w:eastAsia="Times New Roman"/>
              <w:lang w:val="fr-FR"/>
              <w:rPrChange w:id="133" w:author="Jarrett Byrnes" w:date="2023-08-07T15:57:00Z">
                <w:rPr>
                  <w:rFonts w:eastAsia="Times New Roman"/>
                </w:rPr>
              </w:rPrChange>
            </w:rPr>
            <w:t>giant</w:t>
          </w:r>
          <w:proofErr w:type="spellEnd"/>
          <w:r w:rsidRPr="005A54F8">
            <w:rPr>
              <w:rFonts w:eastAsia="Times New Roman"/>
              <w:lang w:val="fr-FR"/>
              <w:rPrChange w:id="134" w:author="Jarrett Byrnes" w:date="2023-08-07T15:57:00Z">
                <w:rPr>
                  <w:rFonts w:eastAsia="Times New Roman"/>
                </w:rPr>
              </w:rPrChange>
            </w:rPr>
            <w:t xml:space="preserve"> kelp, Macrocystis </w:t>
          </w:r>
          <w:proofErr w:type="spellStart"/>
          <w:r w:rsidRPr="005A54F8">
            <w:rPr>
              <w:rFonts w:eastAsia="Times New Roman"/>
              <w:lang w:val="fr-FR"/>
              <w:rPrChange w:id="135" w:author="Jarrett Byrnes" w:date="2023-08-07T15:57:00Z">
                <w:rPr>
                  <w:rFonts w:eastAsia="Times New Roman"/>
                </w:rPr>
              </w:rPrChange>
            </w:rPr>
            <w:t>pyrifera</w:t>
          </w:r>
          <w:proofErr w:type="spellEnd"/>
          <w:r w:rsidRPr="005A54F8">
            <w:rPr>
              <w:rFonts w:eastAsia="Times New Roman"/>
              <w:lang w:val="fr-FR"/>
              <w:rPrChange w:id="136" w:author="Jarrett Byrnes" w:date="2023-08-07T15:57:00Z">
                <w:rPr>
                  <w:rFonts w:eastAsia="Times New Roman"/>
                </w:rPr>
              </w:rPrChange>
            </w:rPr>
            <w:t xml:space="preserve">. </w:t>
          </w:r>
          <w:proofErr w:type="spellStart"/>
          <w:r w:rsidRPr="005A54F8">
            <w:rPr>
              <w:rFonts w:eastAsia="Times New Roman"/>
              <w:i/>
              <w:iCs/>
              <w:lang w:val="fr-FR"/>
              <w:rPrChange w:id="137" w:author="Jarrett Byrnes" w:date="2023-08-07T15:57:00Z">
                <w:rPr>
                  <w:rFonts w:eastAsia="Times New Roman"/>
                  <w:i/>
                  <w:iCs/>
                </w:rPr>
              </w:rPrChange>
            </w:rPr>
            <w:t>Annals</w:t>
          </w:r>
          <w:proofErr w:type="spellEnd"/>
          <w:r w:rsidRPr="005A54F8">
            <w:rPr>
              <w:rFonts w:eastAsia="Times New Roman"/>
              <w:i/>
              <w:iCs/>
              <w:lang w:val="fr-FR"/>
              <w:rPrChange w:id="138" w:author="Jarrett Byrnes" w:date="2023-08-07T15:57:00Z">
                <w:rPr>
                  <w:rFonts w:eastAsia="Times New Roman"/>
                  <w:i/>
                  <w:iCs/>
                </w:rPr>
              </w:rPrChange>
            </w:rPr>
            <w:t xml:space="preserve"> of </w:t>
          </w:r>
          <w:proofErr w:type="spellStart"/>
          <w:r w:rsidRPr="005A54F8">
            <w:rPr>
              <w:rFonts w:eastAsia="Times New Roman"/>
              <w:i/>
              <w:iCs/>
              <w:lang w:val="fr-FR"/>
              <w:rPrChange w:id="139" w:author="Jarrett Byrnes" w:date="2023-08-07T15:57:00Z">
                <w:rPr>
                  <w:rFonts w:eastAsia="Times New Roman"/>
                  <w:i/>
                  <w:iCs/>
                </w:rPr>
              </w:rPrChange>
            </w:rPr>
            <w:t>Botany</w:t>
          </w:r>
          <w:proofErr w:type="spellEnd"/>
          <w:r w:rsidRPr="005A54F8">
            <w:rPr>
              <w:rFonts w:eastAsia="Times New Roman"/>
              <w:lang w:val="fr-FR"/>
              <w:rPrChange w:id="140" w:author="Jarrett Byrnes" w:date="2023-08-07T15:57:00Z">
                <w:rPr>
                  <w:rFonts w:eastAsia="Times New Roman"/>
                </w:rPr>
              </w:rPrChange>
            </w:rPr>
            <w:t>, mcad094.</w:t>
          </w:r>
        </w:p>
        <w:p w14:paraId="03B7A7F4" w14:textId="77777777" w:rsidR="00E12DD4" w:rsidRDefault="00E12DD4">
          <w:pPr>
            <w:autoSpaceDE w:val="0"/>
            <w:autoSpaceDN w:val="0"/>
            <w:ind w:hanging="480"/>
            <w:divId w:val="2051539192"/>
            <w:rPr>
              <w:rFonts w:eastAsia="Times New Roman"/>
            </w:rPr>
          </w:pPr>
          <w:proofErr w:type="spellStart"/>
          <w:r>
            <w:rPr>
              <w:rFonts w:eastAsia="Times New Roman"/>
            </w:rPr>
            <w:t>Filbee</w:t>
          </w:r>
          <w:proofErr w:type="spellEnd"/>
          <w:r>
            <w:rPr>
              <w:rFonts w:eastAsia="Times New Roman"/>
            </w:rPr>
            <w:t xml:space="preserve">-Dexter, K., Feehan, C. J., &amp; </w:t>
          </w:r>
          <w:proofErr w:type="spellStart"/>
          <w:r>
            <w:rPr>
              <w:rFonts w:eastAsia="Times New Roman"/>
            </w:rPr>
            <w:t>Scheibling</w:t>
          </w:r>
          <w:proofErr w:type="spellEnd"/>
          <w:r>
            <w:rPr>
              <w:rFonts w:eastAsia="Times New Roman"/>
            </w:rPr>
            <w:t xml:space="preserve">, R. E. (2016). Large-scale degradation of a kelp ecosystem in an ocean warming hotspot. </w:t>
          </w:r>
          <w:r>
            <w:rPr>
              <w:rFonts w:eastAsia="Times New Roman"/>
              <w:i/>
              <w:iCs/>
            </w:rPr>
            <w:t>Marine Ecology Progress Series</w:t>
          </w:r>
          <w:r>
            <w:rPr>
              <w:rFonts w:eastAsia="Times New Roman"/>
            </w:rPr>
            <w:t xml:space="preserve">, </w:t>
          </w:r>
          <w:r>
            <w:rPr>
              <w:rFonts w:eastAsia="Times New Roman"/>
              <w:i/>
              <w:iCs/>
            </w:rPr>
            <w:t>543</w:t>
          </w:r>
          <w:r>
            <w:rPr>
              <w:rFonts w:eastAsia="Times New Roman"/>
            </w:rPr>
            <w:t>, 141–152. https://doi.org/10.3354/meps11554</w:t>
          </w:r>
        </w:p>
        <w:p w14:paraId="37B2DAE3" w14:textId="77777777" w:rsidR="00E12DD4" w:rsidRDefault="00E12DD4">
          <w:pPr>
            <w:autoSpaceDE w:val="0"/>
            <w:autoSpaceDN w:val="0"/>
            <w:ind w:hanging="480"/>
            <w:divId w:val="755054184"/>
            <w:rPr>
              <w:rFonts w:eastAsia="Times New Roman"/>
            </w:rPr>
          </w:pPr>
          <w:proofErr w:type="spellStart"/>
          <w:r>
            <w:rPr>
              <w:rFonts w:eastAsia="Times New Roman"/>
            </w:rPr>
            <w:t>Filbee</w:t>
          </w:r>
          <w:proofErr w:type="spellEnd"/>
          <w:r>
            <w:rPr>
              <w:rFonts w:eastAsia="Times New Roman"/>
            </w:rPr>
            <w:t xml:space="preserve">-Dexter, K., &amp; </w:t>
          </w:r>
          <w:proofErr w:type="spellStart"/>
          <w:r>
            <w:rPr>
              <w:rFonts w:eastAsia="Times New Roman"/>
            </w:rPr>
            <w:t>Scheibling</w:t>
          </w:r>
          <w:proofErr w:type="spellEnd"/>
          <w:r>
            <w:rPr>
              <w:rFonts w:eastAsia="Times New Roman"/>
            </w:rPr>
            <w:t xml:space="preserve">, R. E. (2014). Sea urchin barrens as alternative stable states of collapsed kelp ecosystems. In </w:t>
          </w:r>
          <w:r>
            <w:rPr>
              <w:rFonts w:eastAsia="Times New Roman"/>
              <w:i/>
              <w:iCs/>
            </w:rPr>
            <w:t>Marine Ecology Progress Series</w:t>
          </w:r>
          <w:r>
            <w:rPr>
              <w:rFonts w:eastAsia="Times New Roman"/>
            </w:rPr>
            <w:t xml:space="preserve"> (Vol. 495, pp. 1–25). https://doi.org/10.3354/meps10573</w:t>
          </w:r>
        </w:p>
        <w:p w14:paraId="6384067D" w14:textId="77777777" w:rsidR="00E12DD4" w:rsidRDefault="00E12DD4">
          <w:pPr>
            <w:autoSpaceDE w:val="0"/>
            <w:autoSpaceDN w:val="0"/>
            <w:ind w:hanging="480"/>
            <w:divId w:val="1003705607"/>
            <w:rPr>
              <w:rFonts w:eastAsia="Times New Roman"/>
            </w:rPr>
          </w:pPr>
          <w:proofErr w:type="spellStart"/>
          <w:r>
            <w:rPr>
              <w:rFonts w:eastAsia="Times New Roman"/>
            </w:rPr>
            <w:t>Filbee</w:t>
          </w:r>
          <w:proofErr w:type="spellEnd"/>
          <w:r>
            <w:rPr>
              <w:rFonts w:eastAsia="Times New Roman"/>
            </w:rPr>
            <w:t xml:space="preserve">-Dexter, K., &amp; Wernberg, T. (2018). Rise of Turfs: A New Battlefront for Globally Declining Kelp Forests. In </w:t>
          </w:r>
          <w:proofErr w:type="spellStart"/>
          <w:r>
            <w:rPr>
              <w:rFonts w:eastAsia="Times New Roman"/>
              <w:i/>
              <w:iCs/>
            </w:rPr>
            <w:t>BioScience</w:t>
          </w:r>
          <w:proofErr w:type="spellEnd"/>
          <w:r>
            <w:rPr>
              <w:rFonts w:eastAsia="Times New Roman"/>
            </w:rPr>
            <w:t xml:space="preserve"> (Vol. 68, Issue 2, pp. 64–76). Oxford University Press. https://doi.org/10.1093/biosci/bix147</w:t>
          </w:r>
        </w:p>
        <w:p w14:paraId="5AF9C2F3" w14:textId="77777777" w:rsidR="00E12DD4" w:rsidRDefault="00E12DD4">
          <w:pPr>
            <w:autoSpaceDE w:val="0"/>
            <w:autoSpaceDN w:val="0"/>
            <w:ind w:hanging="480"/>
            <w:divId w:val="63453076"/>
            <w:rPr>
              <w:rFonts w:eastAsia="Times New Roman"/>
            </w:rPr>
          </w:pPr>
          <w:r w:rsidRPr="005A54F8">
            <w:rPr>
              <w:rFonts w:eastAsia="Times New Roman"/>
              <w:lang w:val="de-DE"/>
              <w:rPrChange w:id="141" w:author="Jarrett Byrnes" w:date="2023-08-07T15:57:00Z">
                <w:rPr>
                  <w:rFonts w:eastAsia="Times New Roman"/>
                </w:rPr>
              </w:rPrChange>
            </w:rPr>
            <w:t xml:space="preserve">Foster, M. S., Schiel, D. R., &amp; (U.S.), N. C. E. T. (1985). </w:t>
          </w:r>
          <w:r>
            <w:rPr>
              <w:rFonts w:eastAsia="Times New Roman"/>
              <w:i/>
              <w:iCs/>
            </w:rPr>
            <w:t>The Ecology of Giant Kelp Forests in California: A Community Profile</w:t>
          </w:r>
          <w:r>
            <w:rPr>
              <w:rFonts w:eastAsia="Times New Roman"/>
            </w:rPr>
            <w:t>. U.S. Fish and Wildlife Service. https://books.google.com/books?id=7t0UzwEACAAJ</w:t>
          </w:r>
        </w:p>
        <w:p w14:paraId="3AB8C071" w14:textId="77777777" w:rsidR="00E12DD4" w:rsidRDefault="00E12DD4">
          <w:pPr>
            <w:autoSpaceDE w:val="0"/>
            <w:autoSpaceDN w:val="0"/>
            <w:ind w:hanging="480"/>
            <w:divId w:val="1112045627"/>
            <w:rPr>
              <w:rFonts w:eastAsia="Times New Roman"/>
            </w:rPr>
          </w:pPr>
          <w:r>
            <w:rPr>
              <w:rFonts w:eastAsia="Times New Roman"/>
            </w:rPr>
            <w:t xml:space="preserve">Fox, J., Weisberg, S., &amp; Price, B. (2023). </w:t>
          </w:r>
          <w:r>
            <w:rPr>
              <w:rFonts w:eastAsia="Times New Roman"/>
              <w:i/>
              <w:iCs/>
            </w:rPr>
            <w:t>car: Companion to Applied Regression</w:t>
          </w:r>
          <w:r>
            <w:rPr>
              <w:rFonts w:eastAsia="Times New Roman"/>
            </w:rPr>
            <w:t>. https://CRAN.R-project.org/package=car</w:t>
          </w:r>
        </w:p>
        <w:p w14:paraId="5CBB728F" w14:textId="77777777" w:rsidR="00E12DD4" w:rsidRDefault="00E12DD4">
          <w:pPr>
            <w:autoSpaceDE w:val="0"/>
            <w:autoSpaceDN w:val="0"/>
            <w:ind w:hanging="480"/>
            <w:divId w:val="210118000"/>
            <w:rPr>
              <w:rFonts w:eastAsia="Times New Roman"/>
            </w:rPr>
          </w:pPr>
          <w:proofErr w:type="spellStart"/>
          <w:r w:rsidRPr="005A54F8">
            <w:rPr>
              <w:rFonts w:eastAsia="Times New Roman"/>
              <w:lang w:val="de-DE"/>
              <w:rPrChange w:id="142" w:author="Jarrett Byrnes" w:date="2023-08-07T15:57:00Z">
                <w:rPr>
                  <w:rFonts w:eastAsia="Times New Roman"/>
                </w:rPr>
              </w:rPrChange>
            </w:rPr>
            <w:t>Frölicher</w:t>
          </w:r>
          <w:proofErr w:type="spellEnd"/>
          <w:r w:rsidRPr="005A54F8">
            <w:rPr>
              <w:rFonts w:eastAsia="Times New Roman"/>
              <w:lang w:val="de-DE"/>
              <w:rPrChange w:id="143" w:author="Jarrett Byrnes" w:date="2023-08-07T15:57:00Z">
                <w:rPr>
                  <w:rFonts w:eastAsia="Times New Roman"/>
                </w:rPr>
              </w:rPrChange>
            </w:rPr>
            <w:t xml:space="preserve">, T. L., &amp; Laufkötter, C. (2018). </w:t>
          </w:r>
          <w:r>
            <w:rPr>
              <w:rFonts w:eastAsia="Times New Roman"/>
            </w:rPr>
            <w:t xml:space="preserve">Emerging risks from marine heat waves. In </w:t>
          </w:r>
          <w:r>
            <w:rPr>
              <w:rFonts w:eastAsia="Times New Roman"/>
              <w:i/>
              <w:iCs/>
            </w:rPr>
            <w:t>Nature Communications</w:t>
          </w:r>
          <w:r>
            <w:rPr>
              <w:rFonts w:eastAsia="Times New Roman"/>
            </w:rPr>
            <w:t xml:space="preserve"> (Vol. 9, Issue 1). Nature Publishing Group. https://doi.org/10.1038/s41467-018-03163-6</w:t>
          </w:r>
        </w:p>
        <w:p w14:paraId="1E26CB0B" w14:textId="77777777" w:rsidR="00E12DD4" w:rsidRDefault="00E12DD4">
          <w:pPr>
            <w:autoSpaceDE w:val="0"/>
            <w:autoSpaceDN w:val="0"/>
            <w:ind w:hanging="480"/>
            <w:divId w:val="1091511914"/>
            <w:rPr>
              <w:rFonts w:eastAsia="Times New Roman"/>
            </w:rPr>
          </w:pPr>
          <w:r>
            <w:rPr>
              <w:rFonts w:eastAsia="Times New Roman"/>
            </w:rPr>
            <w:t xml:space="preserve">Gorman, D., &amp; Connell, S. D. (2009). Recovering subtidal forests in human-dominated landscapes. </w:t>
          </w:r>
          <w:r>
            <w:rPr>
              <w:rFonts w:eastAsia="Times New Roman"/>
              <w:i/>
              <w:iCs/>
            </w:rPr>
            <w:t>Journal of Applied Ecology</w:t>
          </w:r>
          <w:r>
            <w:rPr>
              <w:rFonts w:eastAsia="Times New Roman"/>
            </w:rPr>
            <w:t xml:space="preserve">, </w:t>
          </w:r>
          <w:r>
            <w:rPr>
              <w:rFonts w:eastAsia="Times New Roman"/>
              <w:i/>
              <w:iCs/>
            </w:rPr>
            <w:t>46</w:t>
          </w:r>
          <w:r>
            <w:rPr>
              <w:rFonts w:eastAsia="Times New Roman"/>
            </w:rPr>
            <w:t>(6), 1258–1265. https://doi.org/10.1111/j.1365-2664.2009.01711.x</w:t>
          </w:r>
        </w:p>
        <w:p w14:paraId="51481879" w14:textId="77777777" w:rsidR="00E12DD4" w:rsidRDefault="00E12DD4">
          <w:pPr>
            <w:autoSpaceDE w:val="0"/>
            <w:autoSpaceDN w:val="0"/>
            <w:ind w:hanging="480"/>
            <w:divId w:val="1390884335"/>
            <w:rPr>
              <w:rFonts w:eastAsia="Times New Roman"/>
            </w:rPr>
          </w:pPr>
          <w:r>
            <w:rPr>
              <w:rFonts w:eastAsia="Times New Roman"/>
            </w:rPr>
            <w:lastRenderedPageBreak/>
            <w:t xml:space="preserve">Gorman, D., Russell, B. D., &amp; Connell, S. D. (2009). Land-to-sea connectivity: linking human-derived terrestrial subsidies to subtidal habitat change on open rocky coasts. </w:t>
          </w:r>
          <w:r>
            <w:rPr>
              <w:rFonts w:eastAsia="Times New Roman"/>
              <w:i/>
              <w:iCs/>
            </w:rPr>
            <w:t>Ecological Applications</w:t>
          </w:r>
          <w:r>
            <w:rPr>
              <w:rFonts w:eastAsia="Times New Roman"/>
            </w:rPr>
            <w:t xml:space="preserve">, </w:t>
          </w:r>
          <w:r>
            <w:rPr>
              <w:rFonts w:eastAsia="Times New Roman"/>
              <w:i/>
              <w:iCs/>
            </w:rPr>
            <w:t>19</w:t>
          </w:r>
          <w:r>
            <w:rPr>
              <w:rFonts w:eastAsia="Times New Roman"/>
            </w:rPr>
            <w:t>(5), 1114–1126. http://hdl.handle.net/2440/51173PERMISSIONShttp://esapubs.org/esapubs/copyright.htm</w:t>
          </w:r>
        </w:p>
        <w:p w14:paraId="55DFABA1" w14:textId="77777777" w:rsidR="00E12DD4" w:rsidRDefault="00E12DD4">
          <w:pPr>
            <w:autoSpaceDE w:val="0"/>
            <w:autoSpaceDN w:val="0"/>
            <w:ind w:hanging="480"/>
            <w:divId w:val="961154315"/>
            <w:rPr>
              <w:rFonts w:eastAsia="Times New Roman"/>
            </w:rPr>
          </w:pPr>
          <w:r>
            <w:rPr>
              <w:rFonts w:eastAsia="Times New Roman"/>
            </w:rPr>
            <w:t xml:space="preserve">Graham, M. H., Vásquez, J. A., &amp; Buschmann, A. H. (2007). Global Ecology of the Giant Kelp Macrocystis: From Ecotypes to Ecosystems. </w:t>
          </w:r>
          <w:r>
            <w:rPr>
              <w:rFonts w:eastAsia="Times New Roman"/>
              <w:i/>
              <w:iCs/>
            </w:rPr>
            <w:t>Oceanography and Marine Biology: An Annual Review</w:t>
          </w:r>
          <w:r>
            <w:rPr>
              <w:rFonts w:eastAsia="Times New Roman"/>
            </w:rPr>
            <w:t xml:space="preserve">, </w:t>
          </w:r>
          <w:r>
            <w:rPr>
              <w:rFonts w:eastAsia="Times New Roman"/>
              <w:i/>
              <w:iCs/>
            </w:rPr>
            <w:t>45</w:t>
          </w:r>
          <w:r>
            <w:rPr>
              <w:rFonts w:eastAsia="Times New Roman"/>
            </w:rPr>
            <w:t>, 39–88. http://search.ebscohost.com/login.aspx?direct=true&amp;AuthType=ip,uid&amp;db=aph&amp;AN=J0E127208099411&amp;site=ehost-live&amp;scope=site</w:t>
          </w:r>
        </w:p>
        <w:p w14:paraId="00C818E2" w14:textId="77777777" w:rsidR="00E12DD4" w:rsidRDefault="00E12DD4">
          <w:pPr>
            <w:autoSpaceDE w:val="0"/>
            <w:autoSpaceDN w:val="0"/>
            <w:ind w:hanging="480"/>
            <w:divId w:val="1603613964"/>
            <w:rPr>
              <w:rFonts w:eastAsia="Times New Roman"/>
            </w:rPr>
          </w:pPr>
          <w:r>
            <w:rPr>
              <w:rFonts w:eastAsia="Times New Roman"/>
            </w:rPr>
            <w:t xml:space="preserve">Gutierrez, A., Correa, T., Muñoz, V., </w:t>
          </w:r>
          <w:proofErr w:type="spellStart"/>
          <w:r>
            <w:rPr>
              <w:rFonts w:eastAsia="Times New Roman"/>
            </w:rPr>
            <w:t>Santibañez</w:t>
          </w:r>
          <w:proofErr w:type="spellEnd"/>
          <w:r>
            <w:rPr>
              <w:rFonts w:eastAsia="Times New Roman"/>
            </w:rPr>
            <w:t xml:space="preserve">, A., Marcos, R., Cáceres, C., &amp; Buschmann, A. H. (2006). Farming of the giant kelp macrocystis pyrifera in southern Chile for development of novel food products. </w:t>
          </w:r>
          <w:r>
            <w:rPr>
              <w:rFonts w:eastAsia="Times New Roman"/>
              <w:i/>
              <w:iCs/>
            </w:rPr>
            <w:t>Journal of Applied Phycology</w:t>
          </w:r>
          <w:r>
            <w:rPr>
              <w:rFonts w:eastAsia="Times New Roman"/>
            </w:rPr>
            <w:t xml:space="preserve">, </w:t>
          </w:r>
          <w:r>
            <w:rPr>
              <w:rFonts w:eastAsia="Times New Roman"/>
              <w:i/>
              <w:iCs/>
            </w:rPr>
            <w:t>18</w:t>
          </w:r>
          <w:r>
            <w:rPr>
              <w:rFonts w:eastAsia="Times New Roman"/>
            </w:rPr>
            <w:t>(3–5), 259–267. https://doi.org/10.1007/s10811-006-9025-y</w:t>
          </w:r>
        </w:p>
        <w:p w14:paraId="176F3DF7" w14:textId="77777777" w:rsidR="00E12DD4" w:rsidRDefault="00E12DD4">
          <w:pPr>
            <w:autoSpaceDE w:val="0"/>
            <w:autoSpaceDN w:val="0"/>
            <w:ind w:hanging="480"/>
            <w:divId w:val="419133605"/>
            <w:rPr>
              <w:rFonts w:eastAsia="Times New Roman"/>
            </w:rPr>
          </w:pPr>
          <w:r>
            <w:rPr>
              <w:rFonts w:eastAsia="Times New Roman"/>
            </w:rPr>
            <w:t>Hamilton, S. L., Bell, T. W., Watson, J. R., Grorud</w:t>
          </w:r>
          <w:r>
            <w:rPr>
              <w:rFonts w:ascii="Cambria Math" w:eastAsia="Times New Roman" w:hAnsi="Cambria Math" w:cs="Cambria Math"/>
            </w:rPr>
            <w:t>‐</w:t>
          </w:r>
          <w:r>
            <w:rPr>
              <w:rFonts w:eastAsia="Times New Roman"/>
            </w:rPr>
            <w:t>Colvert, K. A., &amp; Menge, B. A. (2020). Remote sensing: generation of long</w:t>
          </w:r>
          <w:r>
            <w:rPr>
              <w:rFonts w:ascii="Cambria Math" w:eastAsia="Times New Roman" w:hAnsi="Cambria Math" w:cs="Cambria Math"/>
            </w:rPr>
            <w:t>‐</w:t>
          </w:r>
          <w:r>
            <w:rPr>
              <w:rFonts w:eastAsia="Times New Roman"/>
            </w:rPr>
            <w:t xml:space="preserve">term kelp bed data sets for evaluation of impacts of climatic variation. </w:t>
          </w:r>
          <w:r>
            <w:rPr>
              <w:rFonts w:eastAsia="Times New Roman"/>
              <w:i/>
              <w:iCs/>
            </w:rPr>
            <w:t>Ecology</w:t>
          </w:r>
          <w:r>
            <w:rPr>
              <w:rFonts w:eastAsia="Times New Roman"/>
            </w:rPr>
            <w:t xml:space="preserve">, </w:t>
          </w:r>
          <w:r>
            <w:rPr>
              <w:rFonts w:eastAsia="Times New Roman"/>
              <w:i/>
              <w:iCs/>
            </w:rPr>
            <w:t>101</w:t>
          </w:r>
          <w:r>
            <w:rPr>
              <w:rFonts w:eastAsia="Times New Roman"/>
            </w:rPr>
            <w:t>(7), e03031.</w:t>
          </w:r>
        </w:p>
        <w:p w14:paraId="21A8F87C" w14:textId="77777777" w:rsidR="00E12DD4" w:rsidRDefault="00E12DD4">
          <w:pPr>
            <w:autoSpaceDE w:val="0"/>
            <w:autoSpaceDN w:val="0"/>
            <w:ind w:hanging="480"/>
            <w:divId w:val="1854882085"/>
            <w:rPr>
              <w:rFonts w:eastAsia="Times New Roman"/>
            </w:rPr>
          </w:pPr>
          <w:r>
            <w:rPr>
              <w:rFonts w:eastAsia="Times New Roman"/>
            </w:rPr>
            <w:t xml:space="preserve">Hamilton, S. L., Gleason, M. G., Godoy, N., Eddy, N., &amp; Grorud-Colvert, K. (2022). Ecosystem-based management for kelp forest ecosystems. </w:t>
          </w:r>
          <w:r>
            <w:rPr>
              <w:rFonts w:eastAsia="Times New Roman"/>
              <w:i/>
              <w:iCs/>
            </w:rPr>
            <w:t>Marine Policy</w:t>
          </w:r>
          <w:r>
            <w:rPr>
              <w:rFonts w:eastAsia="Times New Roman"/>
            </w:rPr>
            <w:t xml:space="preserve">, </w:t>
          </w:r>
          <w:r>
            <w:rPr>
              <w:rFonts w:eastAsia="Times New Roman"/>
              <w:i/>
              <w:iCs/>
            </w:rPr>
            <w:t>136</w:t>
          </w:r>
          <w:r>
            <w:rPr>
              <w:rFonts w:eastAsia="Times New Roman"/>
            </w:rPr>
            <w:t>. https://doi.org/10.1016/j.marpol.2021.104919</w:t>
          </w:r>
        </w:p>
        <w:p w14:paraId="6A518486" w14:textId="77777777" w:rsidR="00E12DD4" w:rsidRDefault="00E12DD4">
          <w:pPr>
            <w:autoSpaceDE w:val="0"/>
            <w:autoSpaceDN w:val="0"/>
            <w:ind w:hanging="480"/>
            <w:divId w:val="1381897400"/>
            <w:rPr>
              <w:rFonts w:eastAsia="Times New Roman"/>
            </w:rPr>
          </w:pPr>
          <w:r>
            <w:rPr>
              <w:rFonts w:eastAsia="Times New Roman"/>
            </w:rPr>
            <w:t xml:space="preserve">Hartig, F. (2023). </w:t>
          </w:r>
          <w:proofErr w:type="spellStart"/>
          <w:r>
            <w:rPr>
              <w:rFonts w:eastAsia="Times New Roman"/>
              <w:i/>
              <w:iCs/>
            </w:rPr>
            <w:t>DHARMa</w:t>
          </w:r>
          <w:proofErr w:type="spellEnd"/>
          <w:r>
            <w:rPr>
              <w:rFonts w:eastAsia="Times New Roman"/>
              <w:i/>
              <w:iCs/>
            </w:rPr>
            <w:t xml:space="preserve">: Residual Diagnostics for Hierarchical (Multi-Level / Mixed) Re </w:t>
          </w:r>
          <w:proofErr w:type="spellStart"/>
          <w:r>
            <w:rPr>
              <w:rFonts w:eastAsia="Times New Roman"/>
              <w:i/>
              <w:iCs/>
            </w:rPr>
            <w:t>gression</w:t>
          </w:r>
          <w:proofErr w:type="spellEnd"/>
          <w:r>
            <w:rPr>
              <w:rFonts w:eastAsia="Times New Roman"/>
              <w:i/>
              <w:iCs/>
            </w:rPr>
            <w:t xml:space="preserve"> Models</w:t>
          </w:r>
          <w:r>
            <w:rPr>
              <w:rFonts w:eastAsia="Times New Roman"/>
            </w:rPr>
            <w:t>. http://florianhartig.github.io/DHARMa/</w:t>
          </w:r>
        </w:p>
        <w:p w14:paraId="5455F836" w14:textId="77777777" w:rsidR="00E12DD4" w:rsidRDefault="00E12DD4">
          <w:pPr>
            <w:autoSpaceDE w:val="0"/>
            <w:autoSpaceDN w:val="0"/>
            <w:ind w:hanging="480"/>
            <w:divId w:val="1508323355"/>
            <w:rPr>
              <w:rFonts w:eastAsia="Times New Roman"/>
            </w:rPr>
          </w:pPr>
          <w:r>
            <w:rPr>
              <w:rFonts w:eastAsia="Times New Roman"/>
            </w:rPr>
            <w:t xml:space="preserve">Hayward, T. L. (1997). Pacific Ocean climate change: atmospheric forcing, ocean circulation and ecosystem response. </w:t>
          </w:r>
          <w:r>
            <w:rPr>
              <w:rFonts w:eastAsia="Times New Roman"/>
              <w:i/>
              <w:iCs/>
            </w:rPr>
            <w:t>Trends in Ecology &amp; Evolution</w:t>
          </w:r>
          <w:r>
            <w:rPr>
              <w:rFonts w:eastAsia="Times New Roman"/>
            </w:rPr>
            <w:t xml:space="preserve">, </w:t>
          </w:r>
          <w:r>
            <w:rPr>
              <w:rFonts w:eastAsia="Times New Roman"/>
              <w:i/>
              <w:iCs/>
            </w:rPr>
            <w:t>12</w:t>
          </w:r>
          <w:r>
            <w:rPr>
              <w:rFonts w:eastAsia="Times New Roman"/>
            </w:rPr>
            <w:t>(4), 150–154. https://doi.org/https://doi.org/10.1016/S0169-5347(97)01002-1</w:t>
          </w:r>
        </w:p>
        <w:p w14:paraId="01200497" w14:textId="77777777" w:rsidR="00E12DD4" w:rsidRDefault="00E12DD4">
          <w:pPr>
            <w:autoSpaceDE w:val="0"/>
            <w:autoSpaceDN w:val="0"/>
            <w:ind w:hanging="480"/>
            <w:divId w:val="2138595988"/>
            <w:rPr>
              <w:rFonts w:eastAsia="Times New Roman"/>
            </w:rPr>
          </w:pPr>
          <w:r>
            <w:rPr>
              <w:rFonts w:eastAsia="Times New Roman"/>
            </w:rPr>
            <w:t xml:space="preserve">Hickey, B. M. (1979). The California current system—hypotheses and facts. </w:t>
          </w:r>
          <w:r>
            <w:rPr>
              <w:rFonts w:eastAsia="Times New Roman"/>
              <w:i/>
              <w:iCs/>
            </w:rPr>
            <w:t>Progress in Oceanography</w:t>
          </w:r>
          <w:r>
            <w:rPr>
              <w:rFonts w:eastAsia="Times New Roman"/>
            </w:rPr>
            <w:t xml:space="preserve">, </w:t>
          </w:r>
          <w:r>
            <w:rPr>
              <w:rFonts w:eastAsia="Times New Roman"/>
              <w:i/>
              <w:iCs/>
            </w:rPr>
            <w:t>8</w:t>
          </w:r>
          <w:r>
            <w:rPr>
              <w:rFonts w:eastAsia="Times New Roman"/>
            </w:rPr>
            <w:t>(4), 191–279.</w:t>
          </w:r>
        </w:p>
        <w:p w14:paraId="445CC795" w14:textId="77777777" w:rsidR="00E12DD4" w:rsidRDefault="00E12DD4">
          <w:pPr>
            <w:autoSpaceDE w:val="0"/>
            <w:autoSpaceDN w:val="0"/>
            <w:ind w:hanging="480"/>
            <w:divId w:val="1677882507"/>
            <w:rPr>
              <w:rFonts w:eastAsia="Times New Roman"/>
            </w:rPr>
          </w:pPr>
          <w:r>
            <w:rPr>
              <w:rFonts w:eastAsia="Times New Roman"/>
            </w:rPr>
            <w:t xml:space="preserve">Huang, B., Liu, C., Banzon, V., Freeman, E., Graham, G., Hankins, B., Smith, T., &amp; Zhang, H.-M. (2021). Improvements of the Daily Optimum Interpolation Sea Surface Temperature (DOISST) Version 2.1. </w:t>
          </w:r>
          <w:r>
            <w:rPr>
              <w:rFonts w:eastAsia="Times New Roman"/>
              <w:i/>
              <w:iCs/>
            </w:rPr>
            <w:t>Journal of Climate</w:t>
          </w:r>
          <w:r>
            <w:rPr>
              <w:rFonts w:eastAsia="Times New Roman"/>
            </w:rPr>
            <w:t xml:space="preserve">, </w:t>
          </w:r>
          <w:r>
            <w:rPr>
              <w:rFonts w:eastAsia="Times New Roman"/>
              <w:i/>
              <w:iCs/>
            </w:rPr>
            <w:t>34</w:t>
          </w:r>
          <w:r>
            <w:rPr>
              <w:rFonts w:eastAsia="Times New Roman"/>
            </w:rPr>
            <w:t>(8), 2923–2939. https://doi.org/10.1175/JCLI-D-20</w:t>
          </w:r>
        </w:p>
        <w:p w14:paraId="366177D9" w14:textId="77777777" w:rsidR="00E12DD4" w:rsidRDefault="00E12DD4">
          <w:pPr>
            <w:autoSpaceDE w:val="0"/>
            <w:autoSpaceDN w:val="0"/>
            <w:ind w:hanging="480"/>
            <w:divId w:val="411851596"/>
            <w:rPr>
              <w:rFonts w:eastAsia="Times New Roman"/>
            </w:rPr>
          </w:pPr>
          <w:r>
            <w:rPr>
              <w:rFonts w:eastAsia="Times New Roman"/>
            </w:rPr>
            <w:t xml:space="preserve">Huyer, A. (1983). Coastal upwelling in the California current system. In </w:t>
          </w:r>
          <w:r>
            <w:rPr>
              <w:rFonts w:eastAsia="Times New Roman"/>
              <w:i/>
              <w:iCs/>
            </w:rPr>
            <w:t>Progress in Oceanography</w:t>
          </w:r>
          <w:r>
            <w:rPr>
              <w:rFonts w:eastAsia="Times New Roman"/>
            </w:rPr>
            <w:t xml:space="preserve"> (Vol. 12, Issue 3, pp. 259–284). https://doi.org/10.1016/0079-6611(83)90010-1</w:t>
          </w:r>
        </w:p>
        <w:p w14:paraId="543F812B" w14:textId="77777777" w:rsidR="00E12DD4" w:rsidRDefault="00E12DD4">
          <w:pPr>
            <w:autoSpaceDE w:val="0"/>
            <w:autoSpaceDN w:val="0"/>
            <w:ind w:hanging="480"/>
            <w:divId w:val="220750313"/>
            <w:rPr>
              <w:rFonts w:eastAsia="Times New Roman"/>
            </w:rPr>
          </w:pPr>
          <w:r>
            <w:rPr>
              <w:rFonts w:eastAsia="Times New Roman"/>
            </w:rPr>
            <w:t xml:space="preserve">Kaushal, S. S., </w:t>
          </w:r>
          <w:proofErr w:type="spellStart"/>
          <w:r>
            <w:rPr>
              <w:rFonts w:eastAsia="Times New Roman"/>
            </w:rPr>
            <w:t>Groffman</w:t>
          </w:r>
          <w:proofErr w:type="spellEnd"/>
          <w:r>
            <w:rPr>
              <w:rFonts w:eastAsia="Times New Roman"/>
            </w:rPr>
            <w:t xml:space="preserve">, P. M., Band, L. E., Shields, C. A., Morgan, R. P., Palmer, M. A., Belt, K. T., Swan, C. M., Findlay, S. E. G., &amp; Fisher, G. T. (2008). Interaction between Urbanization and Climate Variability Amplifies Watershed Nitrate Export in Maryland. </w:t>
          </w:r>
          <w:r>
            <w:rPr>
              <w:rFonts w:eastAsia="Times New Roman"/>
              <w:i/>
              <w:iCs/>
            </w:rPr>
            <w:t>Environmental Science &amp; Technology</w:t>
          </w:r>
          <w:r>
            <w:rPr>
              <w:rFonts w:eastAsia="Times New Roman"/>
            </w:rPr>
            <w:t xml:space="preserve">, </w:t>
          </w:r>
          <w:r>
            <w:rPr>
              <w:rFonts w:eastAsia="Times New Roman"/>
              <w:i/>
              <w:iCs/>
            </w:rPr>
            <w:t>42</w:t>
          </w:r>
          <w:r>
            <w:rPr>
              <w:rFonts w:eastAsia="Times New Roman"/>
            </w:rPr>
            <w:t>(16), 5872–5878. https://doi.org/10.1021/es800264f</w:t>
          </w:r>
        </w:p>
        <w:p w14:paraId="234B3773" w14:textId="77777777" w:rsidR="00E12DD4" w:rsidRDefault="00E12DD4">
          <w:pPr>
            <w:autoSpaceDE w:val="0"/>
            <w:autoSpaceDN w:val="0"/>
            <w:ind w:hanging="480"/>
            <w:divId w:val="1087775269"/>
            <w:rPr>
              <w:rFonts w:eastAsia="Times New Roman"/>
            </w:rPr>
          </w:pPr>
          <w:proofErr w:type="spellStart"/>
          <w:r>
            <w:rPr>
              <w:rFonts w:eastAsia="Times New Roman"/>
            </w:rPr>
            <w:t>Krumhansl</w:t>
          </w:r>
          <w:proofErr w:type="spellEnd"/>
          <w:r>
            <w:rPr>
              <w:rFonts w:eastAsia="Times New Roman"/>
            </w:rPr>
            <w:t xml:space="preserve">, K. A., Okamoto, D. K., </w:t>
          </w:r>
          <w:proofErr w:type="spellStart"/>
          <w:r>
            <w:rPr>
              <w:rFonts w:eastAsia="Times New Roman"/>
            </w:rPr>
            <w:t>Rassweiler</w:t>
          </w:r>
          <w:proofErr w:type="spellEnd"/>
          <w:r>
            <w:rPr>
              <w:rFonts w:eastAsia="Times New Roman"/>
            </w:rPr>
            <w:t xml:space="preserve">, A., Novak, M., Bolton, J. J., Cavanaugh, K. C., Connell, S. D., Johnson, C. R., Konar, B., Ling, S. D., Micheli, F., Norderhaug, K. M., Pérez-Matus, A., Sousa-Pinto, I., Reed, D. C., Salomon, A. K., Shears, N. T., Wernberg, T., Anderson, R. J., … Byrnes, J. E. K. (2016). Global patterns of kelp forest change over the past half-century. </w:t>
          </w:r>
          <w:r>
            <w:rPr>
              <w:rFonts w:eastAsia="Times New Roman"/>
              <w:i/>
              <w:iCs/>
            </w:rPr>
            <w:t>Proceedings of the National Academy of Sciences</w:t>
          </w:r>
          <w:r>
            <w:rPr>
              <w:rFonts w:eastAsia="Times New Roman"/>
            </w:rPr>
            <w:t xml:space="preserve">, </w:t>
          </w:r>
          <w:r>
            <w:rPr>
              <w:rFonts w:eastAsia="Times New Roman"/>
              <w:i/>
              <w:iCs/>
            </w:rPr>
            <w:t>113</w:t>
          </w:r>
          <w:r>
            <w:rPr>
              <w:rFonts w:eastAsia="Times New Roman"/>
            </w:rPr>
            <w:t>(48), 13785–13790. https://doi.org/10.1073/pnas.1606102113</w:t>
          </w:r>
        </w:p>
        <w:p w14:paraId="179AEEAD" w14:textId="77777777" w:rsidR="00E12DD4" w:rsidRDefault="00E12DD4">
          <w:pPr>
            <w:autoSpaceDE w:val="0"/>
            <w:autoSpaceDN w:val="0"/>
            <w:ind w:hanging="480"/>
            <w:divId w:val="2098594989"/>
            <w:rPr>
              <w:rFonts w:eastAsia="Times New Roman"/>
            </w:rPr>
          </w:pPr>
          <w:r>
            <w:rPr>
              <w:rFonts w:eastAsia="Times New Roman"/>
            </w:rPr>
            <w:lastRenderedPageBreak/>
            <w:t xml:space="preserve">Layton, C., Coleman, M. A., </w:t>
          </w:r>
          <w:proofErr w:type="spellStart"/>
          <w:r>
            <w:rPr>
              <w:rFonts w:eastAsia="Times New Roman"/>
            </w:rPr>
            <w:t>Marzinelli</w:t>
          </w:r>
          <w:proofErr w:type="spellEnd"/>
          <w:r>
            <w:rPr>
              <w:rFonts w:eastAsia="Times New Roman"/>
            </w:rPr>
            <w:t xml:space="preserve">, E. M., Steinberg, P. D., Swearer, S. E., </w:t>
          </w:r>
          <w:proofErr w:type="spellStart"/>
          <w:r>
            <w:rPr>
              <w:rFonts w:eastAsia="Times New Roman"/>
            </w:rPr>
            <w:t>Vergés</w:t>
          </w:r>
          <w:proofErr w:type="spellEnd"/>
          <w:r>
            <w:rPr>
              <w:rFonts w:eastAsia="Times New Roman"/>
            </w:rPr>
            <w:t xml:space="preserve">, A., Wernberg, T., &amp; Johnson, C. R. (2020). Kelp Forest Restoration in Australia. In </w:t>
          </w:r>
          <w:r>
            <w:rPr>
              <w:rFonts w:eastAsia="Times New Roman"/>
              <w:i/>
              <w:iCs/>
            </w:rPr>
            <w:t>Frontiers in Marine Science</w:t>
          </w:r>
          <w:r>
            <w:rPr>
              <w:rFonts w:eastAsia="Times New Roman"/>
            </w:rPr>
            <w:t xml:space="preserve"> (Vol. 7). Frontiers Media S.A. https://doi.org/10.3389/fmars.2020.00074</w:t>
          </w:r>
        </w:p>
        <w:p w14:paraId="2DC329A8" w14:textId="77777777" w:rsidR="00E12DD4" w:rsidRDefault="00E12DD4">
          <w:pPr>
            <w:autoSpaceDE w:val="0"/>
            <w:autoSpaceDN w:val="0"/>
            <w:ind w:hanging="480"/>
            <w:divId w:val="1555965099"/>
            <w:rPr>
              <w:rFonts w:eastAsia="Times New Roman"/>
            </w:rPr>
          </w:pPr>
          <w:r>
            <w:rPr>
              <w:rFonts w:eastAsia="Times New Roman"/>
            </w:rPr>
            <w:t xml:space="preserve">Ling, S. D., Johnson, C. R., Frusher, S. D., &amp; Ridgway, K. R. (2009). Overfishing reduces resilience of kelp beds to climate-driven catastrophic phase shift. </w:t>
          </w:r>
          <w:r>
            <w:rPr>
              <w:rFonts w:eastAsia="Times New Roman"/>
              <w:i/>
              <w:iCs/>
            </w:rPr>
            <w:t>Proceedings of the National Academy of Sciences of the United States of America</w:t>
          </w:r>
          <w:r>
            <w:rPr>
              <w:rFonts w:eastAsia="Times New Roman"/>
            </w:rPr>
            <w:t xml:space="preserve">, </w:t>
          </w:r>
          <w:r>
            <w:rPr>
              <w:rFonts w:eastAsia="Times New Roman"/>
              <w:i/>
              <w:iCs/>
            </w:rPr>
            <w:t>106</w:t>
          </w:r>
          <w:r>
            <w:rPr>
              <w:rFonts w:eastAsia="Times New Roman"/>
            </w:rPr>
            <w:t>(52), 22341–22345. https://doi.org/10.1073/pnas.0907529106</w:t>
          </w:r>
        </w:p>
        <w:p w14:paraId="3321DE76" w14:textId="77777777" w:rsidR="00E12DD4" w:rsidRDefault="00E12DD4">
          <w:pPr>
            <w:autoSpaceDE w:val="0"/>
            <w:autoSpaceDN w:val="0"/>
            <w:ind w:hanging="480"/>
            <w:divId w:val="1331526503"/>
            <w:rPr>
              <w:rFonts w:eastAsia="Times New Roman"/>
            </w:rPr>
          </w:pPr>
          <w:proofErr w:type="spellStart"/>
          <w:r>
            <w:rPr>
              <w:rFonts w:eastAsia="Times New Roman"/>
            </w:rPr>
            <w:t>Lüdecke</w:t>
          </w:r>
          <w:proofErr w:type="spellEnd"/>
          <w:r>
            <w:rPr>
              <w:rFonts w:eastAsia="Times New Roman"/>
            </w:rPr>
            <w:t xml:space="preserve">, D. (2023). </w:t>
          </w:r>
          <w:proofErr w:type="spellStart"/>
          <w:r>
            <w:rPr>
              <w:rFonts w:eastAsia="Times New Roman"/>
              <w:i/>
              <w:iCs/>
            </w:rPr>
            <w:t>ggeffects</w:t>
          </w:r>
          <w:proofErr w:type="spellEnd"/>
          <w:r>
            <w:rPr>
              <w:rFonts w:eastAsia="Times New Roman"/>
              <w:i/>
              <w:iCs/>
            </w:rPr>
            <w:t xml:space="preserve">: Create Tidy Data Frames of Marginal Effects for </w:t>
          </w:r>
          <w:proofErr w:type="spellStart"/>
          <w:r>
            <w:rPr>
              <w:rFonts w:eastAsia="Times New Roman"/>
              <w:i/>
              <w:iCs/>
            </w:rPr>
            <w:t>ggplot</w:t>
          </w:r>
          <w:proofErr w:type="spellEnd"/>
          <w:r>
            <w:rPr>
              <w:rFonts w:eastAsia="Times New Roman"/>
              <w:i/>
              <w:iCs/>
            </w:rPr>
            <w:t xml:space="preserve"> </w:t>
          </w:r>
          <w:proofErr w:type="gramStart"/>
          <w:r>
            <w:rPr>
              <w:rFonts w:eastAsia="Times New Roman"/>
              <w:i/>
              <w:iCs/>
            </w:rPr>
            <w:t>from  Model</w:t>
          </w:r>
          <w:proofErr w:type="gramEnd"/>
          <w:r>
            <w:rPr>
              <w:rFonts w:eastAsia="Times New Roman"/>
              <w:i/>
              <w:iCs/>
            </w:rPr>
            <w:t xml:space="preserve"> Outputs</w:t>
          </w:r>
          <w:r>
            <w:rPr>
              <w:rFonts w:eastAsia="Times New Roman"/>
            </w:rPr>
            <w:t>. https://strengejacke.github.io/ggeffects/</w:t>
          </w:r>
        </w:p>
        <w:p w14:paraId="356012D5" w14:textId="77777777" w:rsidR="00E12DD4" w:rsidRDefault="00E12DD4">
          <w:pPr>
            <w:autoSpaceDE w:val="0"/>
            <w:autoSpaceDN w:val="0"/>
            <w:ind w:hanging="480"/>
            <w:divId w:val="1298221708"/>
            <w:rPr>
              <w:rFonts w:eastAsia="Times New Roman"/>
            </w:rPr>
          </w:pPr>
          <w:r>
            <w:rPr>
              <w:rFonts w:eastAsia="Times New Roman"/>
            </w:rPr>
            <w:t xml:space="preserve">McPherson, M. L., Finger, D. J. I., </w:t>
          </w:r>
          <w:proofErr w:type="spellStart"/>
          <w:r>
            <w:rPr>
              <w:rFonts w:eastAsia="Times New Roman"/>
            </w:rPr>
            <w:t>Houskeeper</w:t>
          </w:r>
          <w:proofErr w:type="spellEnd"/>
          <w:r>
            <w:rPr>
              <w:rFonts w:eastAsia="Times New Roman"/>
            </w:rPr>
            <w:t xml:space="preserve">, H. F., Bell, T. W., Carr, M. H., Rogers-Bennett, L., &amp; Kudela, R. M. (2021). Large-scale shift in the structure of a kelp forest ecosystem co-occurs with an epizootic and marine heatwave. </w:t>
          </w:r>
          <w:r>
            <w:rPr>
              <w:rFonts w:eastAsia="Times New Roman"/>
              <w:i/>
              <w:iCs/>
            </w:rPr>
            <w:t>Communications Biology</w:t>
          </w:r>
          <w:r>
            <w:rPr>
              <w:rFonts w:eastAsia="Times New Roman"/>
            </w:rPr>
            <w:t xml:space="preserve">, </w:t>
          </w:r>
          <w:r>
            <w:rPr>
              <w:rFonts w:eastAsia="Times New Roman"/>
              <w:i/>
              <w:iCs/>
            </w:rPr>
            <w:t>4</w:t>
          </w:r>
          <w:r>
            <w:rPr>
              <w:rFonts w:eastAsia="Times New Roman"/>
            </w:rPr>
            <w:t>(1). https://doi.org/10.1038/s42003-021-01827-6</w:t>
          </w:r>
        </w:p>
        <w:p w14:paraId="41BF5789" w14:textId="77777777" w:rsidR="00E12DD4" w:rsidRDefault="00E12DD4">
          <w:pPr>
            <w:autoSpaceDE w:val="0"/>
            <w:autoSpaceDN w:val="0"/>
            <w:ind w:hanging="480"/>
            <w:divId w:val="2126804691"/>
            <w:rPr>
              <w:rFonts w:eastAsia="Times New Roman"/>
            </w:rPr>
          </w:pPr>
          <w:r>
            <w:rPr>
              <w:rFonts w:eastAsia="Times New Roman"/>
            </w:rPr>
            <w:t xml:space="preserve">Mendelssohn, R., Schwing, F. B., &amp; Bograd, S. J. (2004). Nonstationary seasonality of upper ocean temperature in the California Current. </w:t>
          </w:r>
          <w:r>
            <w:rPr>
              <w:rFonts w:eastAsia="Times New Roman"/>
              <w:i/>
              <w:iCs/>
            </w:rPr>
            <w:t>Journal of Geophysical Research: Oceans</w:t>
          </w:r>
          <w:r>
            <w:rPr>
              <w:rFonts w:eastAsia="Times New Roman"/>
            </w:rPr>
            <w:t xml:space="preserve">, </w:t>
          </w:r>
          <w:r>
            <w:rPr>
              <w:rFonts w:eastAsia="Times New Roman"/>
              <w:i/>
              <w:iCs/>
            </w:rPr>
            <w:t>109</w:t>
          </w:r>
          <w:r>
            <w:rPr>
              <w:rFonts w:eastAsia="Times New Roman"/>
            </w:rPr>
            <w:t>(10). https://doi.org/10.1029/2004JC002330</w:t>
          </w:r>
        </w:p>
        <w:p w14:paraId="648DFAA9" w14:textId="77777777" w:rsidR="00E12DD4" w:rsidRDefault="00E12DD4">
          <w:pPr>
            <w:autoSpaceDE w:val="0"/>
            <w:autoSpaceDN w:val="0"/>
            <w:ind w:hanging="480"/>
            <w:divId w:val="501237237"/>
            <w:rPr>
              <w:rFonts w:eastAsia="Times New Roman"/>
            </w:rPr>
          </w:pPr>
          <w:r>
            <w:rPr>
              <w:rFonts w:eastAsia="Times New Roman"/>
            </w:rPr>
            <w:t xml:space="preserve">Morris, R. L., Hale, R., Strain, E. M. A., Reeves, S. E., </w:t>
          </w:r>
          <w:proofErr w:type="spellStart"/>
          <w:r>
            <w:rPr>
              <w:rFonts w:eastAsia="Times New Roman"/>
            </w:rPr>
            <w:t>Vergés</w:t>
          </w:r>
          <w:proofErr w:type="spellEnd"/>
          <w:r>
            <w:rPr>
              <w:rFonts w:eastAsia="Times New Roman"/>
            </w:rPr>
            <w:t xml:space="preserve">, A., </w:t>
          </w:r>
          <w:proofErr w:type="spellStart"/>
          <w:r>
            <w:rPr>
              <w:rFonts w:eastAsia="Times New Roman"/>
            </w:rPr>
            <w:t>Marzinelli</w:t>
          </w:r>
          <w:proofErr w:type="spellEnd"/>
          <w:r>
            <w:rPr>
              <w:rFonts w:eastAsia="Times New Roman"/>
            </w:rPr>
            <w:t xml:space="preserve">, E. M., Layton, C., </w:t>
          </w:r>
          <w:proofErr w:type="spellStart"/>
          <w:r>
            <w:rPr>
              <w:rFonts w:eastAsia="Times New Roman"/>
            </w:rPr>
            <w:t>Shelamoff</w:t>
          </w:r>
          <w:proofErr w:type="spellEnd"/>
          <w:r>
            <w:rPr>
              <w:rFonts w:eastAsia="Times New Roman"/>
            </w:rPr>
            <w:t xml:space="preserve">, V., Graham, T. D. J., Chevalier, M., &amp; Swearer, S. E. (2020). Key Principles for Managing Recovery of Kelp Forests through Restoration. </w:t>
          </w:r>
          <w:proofErr w:type="spellStart"/>
          <w:r>
            <w:rPr>
              <w:rFonts w:eastAsia="Times New Roman"/>
              <w:i/>
              <w:iCs/>
            </w:rPr>
            <w:t>BioScience</w:t>
          </w:r>
          <w:proofErr w:type="spellEnd"/>
          <w:r>
            <w:rPr>
              <w:rFonts w:eastAsia="Times New Roman"/>
            </w:rPr>
            <w:t xml:space="preserve">, </w:t>
          </w:r>
          <w:r>
            <w:rPr>
              <w:rFonts w:eastAsia="Times New Roman"/>
              <w:i/>
              <w:iCs/>
            </w:rPr>
            <w:t>70</w:t>
          </w:r>
          <w:r>
            <w:rPr>
              <w:rFonts w:eastAsia="Times New Roman"/>
            </w:rPr>
            <w:t>(8), 688–698. https://doi.org/10.1093/biosci/biaa058</w:t>
          </w:r>
        </w:p>
        <w:p w14:paraId="35D601B5" w14:textId="77777777" w:rsidR="00E12DD4" w:rsidRDefault="00E12DD4">
          <w:pPr>
            <w:autoSpaceDE w:val="0"/>
            <w:autoSpaceDN w:val="0"/>
            <w:ind w:hanging="480"/>
            <w:divId w:val="1370183543"/>
            <w:rPr>
              <w:rFonts w:eastAsia="Times New Roman"/>
            </w:rPr>
          </w:pPr>
          <w:r>
            <w:rPr>
              <w:rFonts w:eastAsia="Times New Roman"/>
            </w:rPr>
            <w:t xml:space="preserve">Moy, F., Christie, H., Steen, H., </w:t>
          </w:r>
          <w:proofErr w:type="spellStart"/>
          <w:r>
            <w:rPr>
              <w:rFonts w:eastAsia="Times New Roman"/>
            </w:rPr>
            <w:t>Stålnacke</w:t>
          </w:r>
          <w:proofErr w:type="spellEnd"/>
          <w:r>
            <w:rPr>
              <w:rFonts w:eastAsia="Times New Roman"/>
            </w:rPr>
            <w:t xml:space="preserve">, P., Aksnes, D., Alve, E., Aure, J., </w:t>
          </w:r>
          <w:proofErr w:type="spellStart"/>
          <w:r>
            <w:rPr>
              <w:rFonts w:eastAsia="Times New Roman"/>
            </w:rPr>
            <w:t>Bekkby</w:t>
          </w:r>
          <w:proofErr w:type="spellEnd"/>
          <w:r>
            <w:rPr>
              <w:rFonts w:eastAsia="Times New Roman"/>
            </w:rPr>
            <w:t xml:space="preserve">, T., Fredriksen, S., &amp; </w:t>
          </w:r>
          <w:proofErr w:type="spellStart"/>
          <w:r>
            <w:rPr>
              <w:rFonts w:eastAsia="Times New Roman"/>
            </w:rPr>
            <w:t>Gitmark</w:t>
          </w:r>
          <w:proofErr w:type="spellEnd"/>
          <w:r>
            <w:rPr>
              <w:rFonts w:eastAsia="Times New Roman"/>
            </w:rPr>
            <w:t xml:space="preserve">, J. (2008). </w:t>
          </w:r>
          <w:r>
            <w:rPr>
              <w:rFonts w:eastAsia="Times New Roman"/>
              <w:i/>
              <w:iCs/>
            </w:rPr>
            <w:t>Final report from the Sugar Kelp Project 2005-2008. SFT-rapport 1043/2008</w:t>
          </w:r>
          <w:r>
            <w:rPr>
              <w:rFonts w:eastAsia="Times New Roman"/>
            </w:rPr>
            <w:t xml:space="preserve">. TA-2467/2008. NIVA </w:t>
          </w:r>
          <w:proofErr w:type="spellStart"/>
          <w:r>
            <w:rPr>
              <w:rFonts w:eastAsia="Times New Roman"/>
            </w:rPr>
            <w:t>reportn</w:t>
          </w:r>
          <w:proofErr w:type="spellEnd"/>
          <w:r>
            <w:rPr>
              <w:rFonts w:eastAsia="Times New Roman"/>
            </w:rPr>
            <w:t>.</w:t>
          </w:r>
        </w:p>
        <w:p w14:paraId="6E0C4E33" w14:textId="77777777" w:rsidR="00E12DD4" w:rsidRDefault="00E12DD4">
          <w:pPr>
            <w:autoSpaceDE w:val="0"/>
            <w:autoSpaceDN w:val="0"/>
            <w:ind w:hanging="480"/>
            <w:divId w:val="38209512"/>
            <w:rPr>
              <w:rFonts w:eastAsia="Times New Roman"/>
            </w:rPr>
          </w:pPr>
          <w:r>
            <w:rPr>
              <w:rFonts w:eastAsia="Times New Roman"/>
            </w:rPr>
            <w:t xml:space="preserve">Moy, F. E., &amp; Christie, H. (2012a). Large-scale shift from sugar kelp (Saccharina </w:t>
          </w:r>
          <w:proofErr w:type="spellStart"/>
          <w:r>
            <w:rPr>
              <w:rFonts w:eastAsia="Times New Roman"/>
            </w:rPr>
            <w:t>latissima</w:t>
          </w:r>
          <w:proofErr w:type="spellEnd"/>
          <w:r>
            <w:rPr>
              <w:rFonts w:eastAsia="Times New Roman"/>
            </w:rPr>
            <w:t xml:space="preserve">) to ephemeral algae along the south and west coast of Norway. </w:t>
          </w:r>
          <w:r>
            <w:rPr>
              <w:rFonts w:eastAsia="Times New Roman"/>
              <w:i/>
              <w:iCs/>
            </w:rPr>
            <w:t>Marine Biology Research</w:t>
          </w:r>
          <w:r>
            <w:rPr>
              <w:rFonts w:eastAsia="Times New Roman"/>
            </w:rPr>
            <w:t xml:space="preserve">, </w:t>
          </w:r>
          <w:r>
            <w:rPr>
              <w:rFonts w:eastAsia="Times New Roman"/>
              <w:i/>
              <w:iCs/>
            </w:rPr>
            <w:t>8</w:t>
          </w:r>
          <w:r>
            <w:rPr>
              <w:rFonts w:eastAsia="Times New Roman"/>
            </w:rPr>
            <w:t>(4), 309–321. https://doi.org/10.1080/17451000.2011.637561</w:t>
          </w:r>
        </w:p>
        <w:p w14:paraId="6920E55F" w14:textId="77777777" w:rsidR="00E12DD4" w:rsidRDefault="00E12DD4">
          <w:pPr>
            <w:autoSpaceDE w:val="0"/>
            <w:autoSpaceDN w:val="0"/>
            <w:ind w:hanging="480"/>
            <w:divId w:val="1770656520"/>
            <w:rPr>
              <w:rFonts w:eastAsia="Times New Roman"/>
            </w:rPr>
          </w:pPr>
          <w:r>
            <w:rPr>
              <w:rFonts w:eastAsia="Times New Roman"/>
            </w:rPr>
            <w:t xml:space="preserve">Moy, F. E., &amp; Christie, H. (2012b). Large-scale shift from sugar kelp (Saccharina </w:t>
          </w:r>
          <w:proofErr w:type="spellStart"/>
          <w:r>
            <w:rPr>
              <w:rFonts w:eastAsia="Times New Roman"/>
            </w:rPr>
            <w:t>latissima</w:t>
          </w:r>
          <w:proofErr w:type="spellEnd"/>
          <w:r>
            <w:rPr>
              <w:rFonts w:eastAsia="Times New Roman"/>
            </w:rPr>
            <w:t xml:space="preserve">) to ephemeral algae along the south and west coast of Norway. </w:t>
          </w:r>
          <w:r>
            <w:rPr>
              <w:rFonts w:eastAsia="Times New Roman"/>
              <w:i/>
              <w:iCs/>
            </w:rPr>
            <w:t>Marine Biology Research</w:t>
          </w:r>
          <w:r>
            <w:rPr>
              <w:rFonts w:eastAsia="Times New Roman"/>
            </w:rPr>
            <w:t xml:space="preserve">, </w:t>
          </w:r>
          <w:r>
            <w:rPr>
              <w:rFonts w:eastAsia="Times New Roman"/>
              <w:i/>
              <w:iCs/>
            </w:rPr>
            <w:t>8</w:t>
          </w:r>
          <w:r>
            <w:rPr>
              <w:rFonts w:eastAsia="Times New Roman"/>
            </w:rPr>
            <w:t>(4), 309–321.</w:t>
          </w:r>
        </w:p>
        <w:p w14:paraId="2E0C6E9D" w14:textId="77777777" w:rsidR="00E12DD4" w:rsidRDefault="00E12DD4">
          <w:pPr>
            <w:autoSpaceDE w:val="0"/>
            <w:autoSpaceDN w:val="0"/>
            <w:ind w:hanging="480"/>
            <w:divId w:val="757822871"/>
            <w:rPr>
              <w:rFonts w:eastAsia="Times New Roman"/>
            </w:rPr>
          </w:pPr>
          <w:proofErr w:type="spellStart"/>
          <w:r>
            <w:rPr>
              <w:rFonts w:eastAsia="Times New Roman"/>
            </w:rPr>
            <w:t>Mundlak</w:t>
          </w:r>
          <w:proofErr w:type="spellEnd"/>
          <w:r>
            <w:rPr>
              <w:rFonts w:eastAsia="Times New Roman"/>
            </w:rPr>
            <w:t xml:space="preserve">, Y. (1978). On the pooling of time series and cross section data. </w:t>
          </w:r>
          <w:proofErr w:type="spellStart"/>
          <w:r>
            <w:rPr>
              <w:rFonts w:eastAsia="Times New Roman"/>
              <w:i/>
              <w:iCs/>
            </w:rPr>
            <w:t>Econometrica</w:t>
          </w:r>
          <w:proofErr w:type="spellEnd"/>
          <w:r>
            <w:rPr>
              <w:rFonts w:eastAsia="Times New Roman"/>
              <w:i/>
              <w:iCs/>
            </w:rPr>
            <w:t>: Journal of the Econometric Society</w:t>
          </w:r>
          <w:r>
            <w:rPr>
              <w:rFonts w:eastAsia="Times New Roman"/>
            </w:rPr>
            <w:t>, 69–85.</w:t>
          </w:r>
        </w:p>
        <w:p w14:paraId="2DFC559A" w14:textId="77777777" w:rsidR="00E12DD4" w:rsidRDefault="00E12DD4">
          <w:pPr>
            <w:autoSpaceDE w:val="0"/>
            <w:autoSpaceDN w:val="0"/>
            <w:ind w:hanging="480"/>
            <w:divId w:val="1202863057"/>
            <w:rPr>
              <w:rFonts w:eastAsia="Times New Roman"/>
            </w:rPr>
          </w:pPr>
          <w:r>
            <w:rPr>
              <w:rFonts w:eastAsia="Times New Roman"/>
            </w:rPr>
            <w:t xml:space="preserve">Neumann, B., </w:t>
          </w:r>
          <w:proofErr w:type="spellStart"/>
          <w:r>
            <w:rPr>
              <w:rFonts w:eastAsia="Times New Roman"/>
            </w:rPr>
            <w:t>Vafeidis</w:t>
          </w:r>
          <w:proofErr w:type="spellEnd"/>
          <w:r>
            <w:rPr>
              <w:rFonts w:eastAsia="Times New Roman"/>
            </w:rPr>
            <w:t xml:space="preserve">, A. T., Zimmermann, J., &amp; Nicholls, R. J. (2015). Future coastal population growth and exposure to sea-level rise and coastal flooding - A global assessment.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i/>
              <w:iCs/>
            </w:rPr>
            <w:t>10</w:t>
          </w:r>
          <w:r>
            <w:rPr>
              <w:rFonts w:eastAsia="Times New Roman"/>
            </w:rPr>
            <w:t>(3). https://doi.org/10.1371/journal.pone.0118571</w:t>
          </w:r>
        </w:p>
        <w:p w14:paraId="446CC33F" w14:textId="77777777" w:rsidR="00E12DD4" w:rsidRDefault="00E12DD4">
          <w:pPr>
            <w:autoSpaceDE w:val="0"/>
            <w:autoSpaceDN w:val="0"/>
            <w:ind w:hanging="480"/>
            <w:divId w:val="1584802934"/>
            <w:rPr>
              <w:rFonts w:eastAsia="Times New Roman"/>
            </w:rPr>
          </w:pPr>
          <w:r>
            <w:rPr>
              <w:rFonts w:eastAsia="Times New Roman"/>
            </w:rPr>
            <w:t xml:space="preserve">Pearl, J., </w:t>
          </w:r>
          <w:proofErr w:type="spellStart"/>
          <w:r>
            <w:rPr>
              <w:rFonts w:eastAsia="Times New Roman"/>
            </w:rPr>
            <w:t>Glymour</w:t>
          </w:r>
          <w:proofErr w:type="spellEnd"/>
          <w:r>
            <w:rPr>
              <w:rFonts w:eastAsia="Times New Roman"/>
            </w:rPr>
            <w:t xml:space="preserve">, M., &amp; Jewell, N. P. (2016). </w:t>
          </w:r>
          <w:r>
            <w:rPr>
              <w:rFonts w:eastAsia="Times New Roman"/>
              <w:i/>
              <w:iCs/>
            </w:rPr>
            <w:t>Causal inference in statistics: A primer</w:t>
          </w:r>
          <w:r>
            <w:rPr>
              <w:rFonts w:eastAsia="Times New Roman"/>
            </w:rPr>
            <w:t>. John Wiley &amp; Sons.</w:t>
          </w:r>
        </w:p>
        <w:p w14:paraId="1B8B1A9C" w14:textId="77777777" w:rsidR="00E12DD4" w:rsidRDefault="00E12DD4">
          <w:pPr>
            <w:autoSpaceDE w:val="0"/>
            <w:autoSpaceDN w:val="0"/>
            <w:ind w:hanging="480"/>
            <w:divId w:val="1032069299"/>
            <w:rPr>
              <w:rFonts w:eastAsia="Times New Roman"/>
            </w:rPr>
          </w:pPr>
          <w:proofErr w:type="spellStart"/>
          <w:r w:rsidRPr="005A54F8">
            <w:rPr>
              <w:rFonts w:eastAsia="Times New Roman"/>
              <w:lang w:val="it-IT"/>
              <w:rPrChange w:id="144" w:author="Jarrett Byrnes" w:date="2023-08-07T15:57:00Z">
                <w:rPr>
                  <w:rFonts w:eastAsia="Times New Roman"/>
                </w:rPr>
              </w:rPrChange>
            </w:rPr>
            <w:t>Pessarrodona</w:t>
          </w:r>
          <w:proofErr w:type="spellEnd"/>
          <w:r w:rsidRPr="005A54F8">
            <w:rPr>
              <w:rFonts w:eastAsia="Times New Roman"/>
              <w:lang w:val="it-IT"/>
              <w:rPrChange w:id="145" w:author="Jarrett Byrnes" w:date="2023-08-07T15:57:00Z">
                <w:rPr>
                  <w:rFonts w:eastAsia="Times New Roman"/>
                </w:rPr>
              </w:rPrChange>
            </w:rPr>
            <w:t xml:space="preserve">, A., Moore, P. J., </w:t>
          </w:r>
          <w:proofErr w:type="spellStart"/>
          <w:r w:rsidRPr="005A54F8">
            <w:rPr>
              <w:rFonts w:eastAsia="Times New Roman"/>
              <w:lang w:val="it-IT"/>
              <w:rPrChange w:id="146" w:author="Jarrett Byrnes" w:date="2023-08-07T15:57:00Z">
                <w:rPr>
                  <w:rFonts w:eastAsia="Times New Roman"/>
                </w:rPr>
              </w:rPrChange>
            </w:rPr>
            <w:t>Sayer</w:t>
          </w:r>
          <w:proofErr w:type="spellEnd"/>
          <w:r w:rsidRPr="005A54F8">
            <w:rPr>
              <w:rFonts w:eastAsia="Times New Roman"/>
              <w:lang w:val="it-IT"/>
              <w:rPrChange w:id="147" w:author="Jarrett Byrnes" w:date="2023-08-07T15:57:00Z">
                <w:rPr>
                  <w:rFonts w:eastAsia="Times New Roman"/>
                </w:rPr>
              </w:rPrChange>
            </w:rPr>
            <w:t xml:space="preserve">, M. D. J., &amp; </w:t>
          </w:r>
          <w:proofErr w:type="spellStart"/>
          <w:r w:rsidRPr="005A54F8">
            <w:rPr>
              <w:rFonts w:eastAsia="Times New Roman"/>
              <w:lang w:val="it-IT"/>
              <w:rPrChange w:id="148" w:author="Jarrett Byrnes" w:date="2023-08-07T15:57:00Z">
                <w:rPr>
                  <w:rFonts w:eastAsia="Times New Roman"/>
                </w:rPr>
              </w:rPrChange>
            </w:rPr>
            <w:t>Smale</w:t>
          </w:r>
          <w:proofErr w:type="spellEnd"/>
          <w:r w:rsidRPr="005A54F8">
            <w:rPr>
              <w:rFonts w:eastAsia="Times New Roman"/>
              <w:lang w:val="it-IT"/>
              <w:rPrChange w:id="149" w:author="Jarrett Byrnes" w:date="2023-08-07T15:57:00Z">
                <w:rPr>
                  <w:rFonts w:eastAsia="Times New Roman"/>
                </w:rPr>
              </w:rPrChange>
            </w:rPr>
            <w:t xml:space="preserve">, D. A. (2018). </w:t>
          </w:r>
          <w:r>
            <w:rPr>
              <w:rFonts w:eastAsia="Times New Roman"/>
            </w:rPr>
            <w:t xml:space="preserve">Carbon assimilation and transfer through kelp forests in the NE Atlantic is diminished under a warmer ocean climate. </w:t>
          </w:r>
          <w:r>
            <w:rPr>
              <w:rFonts w:eastAsia="Times New Roman"/>
              <w:i/>
              <w:iCs/>
            </w:rPr>
            <w:t>Global Change Biology</w:t>
          </w:r>
          <w:r>
            <w:rPr>
              <w:rFonts w:eastAsia="Times New Roman"/>
            </w:rPr>
            <w:t xml:space="preserve">, </w:t>
          </w:r>
          <w:r>
            <w:rPr>
              <w:rFonts w:eastAsia="Times New Roman"/>
              <w:i/>
              <w:iCs/>
            </w:rPr>
            <w:t>24</w:t>
          </w:r>
          <w:r>
            <w:rPr>
              <w:rFonts w:eastAsia="Times New Roman"/>
            </w:rPr>
            <w:t>(9), 4386–4398. https://doi.org/10.1111/gcb.14303</w:t>
          </w:r>
        </w:p>
        <w:p w14:paraId="42889A87" w14:textId="77777777" w:rsidR="00E12DD4" w:rsidRDefault="00E12DD4">
          <w:pPr>
            <w:autoSpaceDE w:val="0"/>
            <w:autoSpaceDN w:val="0"/>
            <w:ind w:hanging="480"/>
            <w:divId w:val="25565781"/>
            <w:rPr>
              <w:rFonts w:eastAsia="Times New Roman"/>
            </w:rPr>
          </w:pPr>
          <w:r>
            <w:rPr>
              <w:rFonts w:eastAsia="Times New Roman"/>
            </w:rPr>
            <w:t xml:space="preserve">Peteiro, C. (2018). </w:t>
          </w:r>
          <w:r>
            <w:rPr>
              <w:rFonts w:eastAsia="Times New Roman"/>
              <w:i/>
              <w:iCs/>
            </w:rPr>
            <w:t>Alginate Production from Marine Macroalgae, with Emphasis on Kelp Farming</w:t>
          </w:r>
          <w:r>
            <w:rPr>
              <w:rFonts w:eastAsia="Times New Roman"/>
            </w:rPr>
            <w:t xml:space="preserve"> (pp. 27–66). https://doi.org/10.1007/978-981-10-6910-9_2</w:t>
          </w:r>
        </w:p>
        <w:p w14:paraId="0D9D0E4E" w14:textId="77777777" w:rsidR="00E12DD4" w:rsidRDefault="00E12DD4">
          <w:pPr>
            <w:autoSpaceDE w:val="0"/>
            <w:autoSpaceDN w:val="0"/>
            <w:ind w:hanging="480"/>
            <w:divId w:val="902372303"/>
            <w:rPr>
              <w:rFonts w:eastAsia="Times New Roman"/>
            </w:rPr>
          </w:pPr>
          <w:r>
            <w:rPr>
              <w:rFonts w:eastAsia="Times New Roman"/>
            </w:rPr>
            <w:t xml:space="preserve">Peters, J. R., Reed, D. C., &amp; Burkepile, D. E. (2019). Climate and fishing drive regime shifts in consumer-mediated nutrient cycling in kelp forests. </w:t>
          </w:r>
          <w:r>
            <w:rPr>
              <w:rFonts w:eastAsia="Times New Roman"/>
              <w:i/>
              <w:iCs/>
            </w:rPr>
            <w:t>Global Change Biology</w:t>
          </w:r>
          <w:r>
            <w:rPr>
              <w:rFonts w:eastAsia="Times New Roman"/>
            </w:rPr>
            <w:t xml:space="preserve">, </w:t>
          </w:r>
          <w:r>
            <w:rPr>
              <w:rFonts w:eastAsia="Times New Roman"/>
              <w:i/>
              <w:iCs/>
            </w:rPr>
            <w:t>25</w:t>
          </w:r>
          <w:r>
            <w:rPr>
              <w:rFonts w:eastAsia="Times New Roman"/>
            </w:rPr>
            <w:t>(9), 3179–3192. https://doi.org/10.1111/gcb.14706</w:t>
          </w:r>
        </w:p>
        <w:p w14:paraId="5D3A70F8" w14:textId="77777777" w:rsidR="00E12DD4" w:rsidRDefault="00E12DD4">
          <w:pPr>
            <w:autoSpaceDE w:val="0"/>
            <w:autoSpaceDN w:val="0"/>
            <w:ind w:hanging="480"/>
            <w:divId w:val="1877812506"/>
            <w:rPr>
              <w:rFonts w:eastAsia="Times New Roman"/>
            </w:rPr>
          </w:pPr>
          <w:r>
            <w:rPr>
              <w:rFonts w:eastAsia="Times New Roman"/>
            </w:rPr>
            <w:lastRenderedPageBreak/>
            <w:t xml:space="preserve">Pfister, C. A., Berry, H. D., &amp; Mumford, T. (2018). The dynamics of Kelp Forests in the Northeast Pacific Ocean and the relationship with environmental drivers. </w:t>
          </w:r>
          <w:r>
            <w:rPr>
              <w:rFonts w:eastAsia="Times New Roman"/>
              <w:i/>
              <w:iCs/>
            </w:rPr>
            <w:t>Journal of Ecology</w:t>
          </w:r>
          <w:r>
            <w:rPr>
              <w:rFonts w:eastAsia="Times New Roman"/>
            </w:rPr>
            <w:t xml:space="preserve">, </w:t>
          </w:r>
          <w:r>
            <w:rPr>
              <w:rFonts w:eastAsia="Times New Roman"/>
              <w:i/>
              <w:iCs/>
            </w:rPr>
            <w:t>106</w:t>
          </w:r>
          <w:r>
            <w:rPr>
              <w:rFonts w:eastAsia="Times New Roman"/>
            </w:rPr>
            <w:t>(4), 1520–1533. https://doi.org/10.1111/1365-2745.12908</w:t>
          </w:r>
        </w:p>
        <w:p w14:paraId="260CC17F" w14:textId="77777777" w:rsidR="00E12DD4" w:rsidRDefault="00E12DD4">
          <w:pPr>
            <w:autoSpaceDE w:val="0"/>
            <w:autoSpaceDN w:val="0"/>
            <w:ind w:hanging="480"/>
            <w:divId w:val="1806463023"/>
            <w:rPr>
              <w:rFonts w:eastAsia="Times New Roman"/>
            </w:rPr>
          </w:pPr>
          <w:r>
            <w:rPr>
              <w:rFonts w:eastAsia="Times New Roman"/>
            </w:rPr>
            <w:t xml:space="preserve">Provost, E. J., Kelaher, B. P., </w:t>
          </w:r>
          <w:proofErr w:type="spellStart"/>
          <w:r>
            <w:rPr>
              <w:rFonts w:eastAsia="Times New Roman"/>
            </w:rPr>
            <w:t>Dworjanyn</w:t>
          </w:r>
          <w:proofErr w:type="spellEnd"/>
          <w:r>
            <w:rPr>
              <w:rFonts w:eastAsia="Times New Roman"/>
            </w:rPr>
            <w:t xml:space="preserve">, S. A., Russell, B. D., Connell, S. D., </w:t>
          </w:r>
          <w:proofErr w:type="spellStart"/>
          <w:r>
            <w:rPr>
              <w:rFonts w:eastAsia="Times New Roman"/>
            </w:rPr>
            <w:t>Ghedini</w:t>
          </w:r>
          <w:proofErr w:type="spellEnd"/>
          <w:r>
            <w:rPr>
              <w:rFonts w:eastAsia="Times New Roman"/>
            </w:rPr>
            <w:t xml:space="preserve">, G., Gillanders, B. M., Figueira, W. I., &amp; Coleman, M. A. (2017). Climate-driven disparities among ecological interactions threaten kelp forest persistence. </w:t>
          </w:r>
          <w:r>
            <w:rPr>
              <w:rFonts w:eastAsia="Times New Roman"/>
              <w:i/>
              <w:iCs/>
            </w:rPr>
            <w:t>Global Change Biology</w:t>
          </w:r>
          <w:r>
            <w:rPr>
              <w:rFonts w:eastAsia="Times New Roman"/>
            </w:rPr>
            <w:t xml:space="preserve">, </w:t>
          </w:r>
          <w:r>
            <w:rPr>
              <w:rFonts w:eastAsia="Times New Roman"/>
              <w:i/>
              <w:iCs/>
            </w:rPr>
            <w:t>23</w:t>
          </w:r>
          <w:r>
            <w:rPr>
              <w:rFonts w:eastAsia="Times New Roman"/>
            </w:rPr>
            <w:t>(1), 353–361. https://doi.org/10.1111/gcb.13414</w:t>
          </w:r>
        </w:p>
        <w:p w14:paraId="5267F216" w14:textId="77777777" w:rsidR="00E12DD4" w:rsidRDefault="00E12DD4">
          <w:pPr>
            <w:autoSpaceDE w:val="0"/>
            <w:autoSpaceDN w:val="0"/>
            <w:ind w:hanging="480"/>
            <w:divId w:val="1881280161"/>
            <w:rPr>
              <w:rFonts w:eastAsia="Times New Roman"/>
            </w:rPr>
          </w:pPr>
          <w:r>
            <w:rPr>
              <w:rFonts w:eastAsia="Times New Roman"/>
            </w:rPr>
            <w:t xml:space="preserve">Reed, D. C., Laur, D. R., &amp; Ebeling, A. W. (1988). Variation in algal dispersal and recruitment: the importance of episodic events. </w:t>
          </w:r>
          <w:r>
            <w:rPr>
              <w:rFonts w:eastAsia="Times New Roman"/>
              <w:i/>
              <w:iCs/>
            </w:rPr>
            <w:t>Ecological Monographs</w:t>
          </w:r>
          <w:r>
            <w:rPr>
              <w:rFonts w:eastAsia="Times New Roman"/>
            </w:rPr>
            <w:t xml:space="preserve">, </w:t>
          </w:r>
          <w:r>
            <w:rPr>
              <w:rFonts w:eastAsia="Times New Roman"/>
              <w:i/>
              <w:iCs/>
            </w:rPr>
            <w:t>58</w:t>
          </w:r>
          <w:r>
            <w:rPr>
              <w:rFonts w:eastAsia="Times New Roman"/>
            </w:rPr>
            <w:t>(4), 321–335.</w:t>
          </w:r>
        </w:p>
        <w:p w14:paraId="78BF24BC" w14:textId="77777777" w:rsidR="00E12DD4" w:rsidRDefault="00E12DD4">
          <w:pPr>
            <w:autoSpaceDE w:val="0"/>
            <w:autoSpaceDN w:val="0"/>
            <w:ind w:hanging="480"/>
            <w:divId w:val="1040781914"/>
            <w:rPr>
              <w:rFonts w:eastAsia="Times New Roman"/>
            </w:rPr>
          </w:pPr>
          <w:proofErr w:type="spellStart"/>
          <w:r>
            <w:rPr>
              <w:rFonts w:eastAsia="Times New Roman"/>
            </w:rPr>
            <w:t>Scheibling</w:t>
          </w:r>
          <w:proofErr w:type="spellEnd"/>
          <w:r>
            <w:rPr>
              <w:rFonts w:eastAsia="Times New Roman"/>
            </w:rPr>
            <w:t xml:space="preserve">, R. E., &amp; Gagnon, P. (2009). Temperature-mediated outbreak dynamics of the invasive bryozoan </w:t>
          </w:r>
          <w:proofErr w:type="spellStart"/>
          <w:r>
            <w:rPr>
              <w:rFonts w:eastAsia="Times New Roman"/>
            </w:rPr>
            <w:t>Membranipora</w:t>
          </w:r>
          <w:proofErr w:type="spellEnd"/>
          <w:r>
            <w:rPr>
              <w:rFonts w:eastAsia="Times New Roman"/>
            </w:rPr>
            <w:t xml:space="preserve"> </w:t>
          </w:r>
          <w:proofErr w:type="spellStart"/>
          <w:r>
            <w:rPr>
              <w:rFonts w:eastAsia="Times New Roman"/>
            </w:rPr>
            <w:t>membranacea</w:t>
          </w:r>
          <w:proofErr w:type="spellEnd"/>
          <w:r>
            <w:rPr>
              <w:rFonts w:eastAsia="Times New Roman"/>
            </w:rPr>
            <w:t xml:space="preserve"> in Nova Scotian kelp beds. </w:t>
          </w:r>
          <w:r>
            <w:rPr>
              <w:rFonts w:eastAsia="Times New Roman"/>
              <w:i/>
              <w:iCs/>
            </w:rPr>
            <w:t>Marine Ecology Progress Series</w:t>
          </w:r>
          <w:r>
            <w:rPr>
              <w:rFonts w:eastAsia="Times New Roman"/>
            </w:rPr>
            <w:t xml:space="preserve">, </w:t>
          </w:r>
          <w:r>
            <w:rPr>
              <w:rFonts w:eastAsia="Times New Roman"/>
              <w:i/>
              <w:iCs/>
            </w:rPr>
            <w:t>390</w:t>
          </w:r>
          <w:r>
            <w:rPr>
              <w:rFonts w:eastAsia="Times New Roman"/>
            </w:rPr>
            <w:t>, 1–13. https://doi.org/10.3354/meps08207</w:t>
          </w:r>
        </w:p>
        <w:p w14:paraId="57F12BF8" w14:textId="77777777" w:rsidR="00E12DD4" w:rsidRDefault="00E12DD4">
          <w:pPr>
            <w:autoSpaceDE w:val="0"/>
            <w:autoSpaceDN w:val="0"/>
            <w:ind w:hanging="480"/>
            <w:divId w:val="518737205"/>
            <w:rPr>
              <w:rFonts w:eastAsia="Times New Roman"/>
            </w:rPr>
          </w:pPr>
          <w:r>
            <w:rPr>
              <w:rFonts w:eastAsia="Times New Roman"/>
            </w:rPr>
            <w:t xml:space="preserve">Schiel, D. R., &amp; Foster, M. S. (2015). The biology and ecology of giant kelp forests. In </w:t>
          </w:r>
          <w:r>
            <w:rPr>
              <w:rFonts w:eastAsia="Times New Roman"/>
              <w:i/>
              <w:iCs/>
            </w:rPr>
            <w:t>The Biology and Ecology of Giant Kelp Forests</w:t>
          </w:r>
          <w:r>
            <w:rPr>
              <w:rFonts w:eastAsia="Times New Roman"/>
            </w:rPr>
            <w:t>. https://doi.org/10.2216/5501br01</w:t>
          </w:r>
        </w:p>
        <w:p w14:paraId="5A30A3AE" w14:textId="77777777" w:rsidR="00E12DD4" w:rsidRDefault="00E12DD4">
          <w:pPr>
            <w:autoSpaceDE w:val="0"/>
            <w:autoSpaceDN w:val="0"/>
            <w:ind w:hanging="480"/>
            <w:divId w:val="441844803"/>
            <w:rPr>
              <w:rFonts w:eastAsia="Times New Roman"/>
            </w:rPr>
          </w:pPr>
          <w:r>
            <w:rPr>
              <w:rFonts w:eastAsia="Times New Roman"/>
            </w:rPr>
            <w:t xml:space="preserve">Smale, D. A. (2020). Impacts of ocean warming on kelp forest ecosystems. In </w:t>
          </w:r>
          <w:r>
            <w:rPr>
              <w:rFonts w:eastAsia="Times New Roman"/>
              <w:i/>
              <w:iCs/>
            </w:rPr>
            <w:t>New Phytologist</w:t>
          </w:r>
          <w:r>
            <w:rPr>
              <w:rFonts w:eastAsia="Times New Roman"/>
            </w:rPr>
            <w:t xml:space="preserve"> (Vol. 225, Issue 4, pp. 1447–1454). Blackwell Publishing Ltd. https://doi.org/10.1111/nph.16107</w:t>
          </w:r>
        </w:p>
        <w:p w14:paraId="17043B35" w14:textId="77777777" w:rsidR="00E12DD4" w:rsidRDefault="00E12DD4">
          <w:pPr>
            <w:autoSpaceDE w:val="0"/>
            <w:autoSpaceDN w:val="0"/>
            <w:ind w:hanging="480"/>
            <w:divId w:val="397442396"/>
            <w:rPr>
              <w:rFonts w:eastAsia="Times New Roman"/>
            </w:rPr>
          </w:pPr>
          <w:r>
            <w:rPr>
              <w:rFonts w:eastAsia="Times New Roman"/>
            </w:rPr>
            <w:t xml:space="preserve">Smale, D. A., Wernberg, T., Oliver, E. C. J., Thomsen, M., Harvey, B. P., Straub, S. C., Burrows, M. T., Alexander, L. V., Benthuysen, J. A., Donat, M. G., Feng, M., Hobday, A. J., Holbrook, N. J., Perkins-Kirkpatrick, S. E., Scannell, H. A., Sen Gupta, A., Payne, B. L., &amp; Moore, P. J. (2019). Marine heatwaves threaten global biodiversity and the provision of ecosystem services. In </w:t>
          </w:r>
          <w:r>
            <w:rPr>
              <w:rFonts w:eastAsia="Times New Roman"/>
              <w:i/>
              <w:iCs/>
            </w:rPr>
            <w:t>Nature Climate Change</w:t>
          </w:r>
          <w:r>
            <w:rPr>
              <w:rFonts w:eastAsia="Times New Roman"/>
            </w:rPr>
            <w:t xml:space="preserve"> (Vol. 9, Issue 4, pp. 306–312). Nature Publishing Group. https://doi.org/10.1038/s41558-019-0412-1</w:t>
          </w:r>
        </w:p>
        <w:p w14:paraId="1860106F" w14:textId="77777777" w:rsidR="00E12DD4" w:rsidRDefault="00E12DD4">
          <w:pPr>
            <w:autoSpaceDE w:val="0"/>
            <w:autoSpaceDN w:val="0"/>
            <w:ind w:hanging="480"/>
            <w:divId w:val="1380476772"/>
            <w:rPr>
              <w:rFonts w:eastAsia="Times New Roman"/>
            </w:rPr>
          </w:pPr>
          <w:proofErr w:type="spellStart"/>
          <w:r w:rsidRPr="005A54F8">
            <w:rPr>
              <w:rFonts w:eastAsia="Times New Roman"/>
              <w:lang w:val="de-DE"/>
              <w:rPrChange w:id="150" w:author="Jarrett Byrnes" w:date="2023-08-07T15:57:00Z">
                <w:rPr>
                  <w:rFonts w:eastAsia="Times New Roman"/>
                </w:rPr>
              </w:rPrChange>
            </w:rPr>
            <w:t>Steneck</w:t>
          </w:r>
          <w:proofErr w:type="spellEnd"/>
          <w:r w:rsidRPr="005A54F8">
            <w:rPr>
              <w:rFonts w:eastAsia="Times New Roman"/>
              <w:lang w:val="de-DE"/>
              <w:rPrChange w:id="151" w:author="Jarrett Byrnes" w:date="2023-08-07T15:57:00Z">
                <w:rPr>
                  <w:rFonts w:eastAsia="Times New Roman"/>
                </w:rPr>
              </w:rPrChange>
            </w:rPr>
            <w:t xml:space="preserve">, R., &amp; </w:t>
          </w:r>
          <w:proofErr w:type="spellStart"/>
          <w:r w:rsidRPr="005A54F8">
            <w:rPr>
              <w:rFonts w:eastAsia="Times New Roman"/>
              <w:lang w:val="de-DE"/>
              <w:rPrChange w:id="152" w:author="Jarrett Byrnes" w:date="2023-08-07T15:57:00Z">
                <w:rPr>
                  <w:rFonts w:eastAsia="Times New Roman"/>
                </w:rPr>
              </w:rPrChange>
            </w:rPr>
            <w:t>Erlandson</w:t>
          </w:r>
          <w:proofErr w:type="spellEnd"/>
          <w:r w:rsidRPr="005A54F8">
            <w:rPr>
              <w:rFonts w:eastAsia="Times New Roman"/>
              <w:lang w:val="de-DE"/>
              <w:rPrChange w:id="153" w:author="Jarrett Byrnes" w:date="2023-08-07T15:57:00Z">
                <w:rPr>
                  <w:rFonts w:eastAsia="Times New Roman"/>
                </w:rPr>
              </w:rPrChange>
            </w:rPr>
            <w:t xml:space="preserve">, J. M. (2002). </w:t>
          </w:r>
          <w:r>
            <w:rPr>
              <w:rFonts w:eastAsia="Times New Roman"/>
              <w:i/>
              <w:iCs/>
            </w:rPr>
            <w:t xml:space="preserve">Kelp Forest </w:t>
          </w:r>
          <w:proofErr w:type="gramStart"/>
          <w:r>
            <w:rPr>
              <w:rFonts w:eastAsia="Times New Roman"/>
              <w:i/>
              <w:iCs/>
            </w:rPr>
            <w:t>Ecosystems :</w:t>
          </w:r>
          <w:proofErr w:type="gramEnd"/>
          <w:r>
            <w:rPr>
              <w:rFonts w:eastAsia="Times New Roman"/>
              <w:i/>
              <w:iCs/>
            </w:rPr>
            <w:t xml:space="preserve"> Biodiversity , Stability , Resilience and Future</w:t>
          </w:r>
          <w:r>
            <w:rPr>
              <w:rFonts w:eastAsia="Times New Roman"/>
            </w:rPr>
            <w:t>.</w:t>
          </w:r>
        </w:p>
        <w:p w14:paraId="3863444C" w14:textId="77777777" w:rsidR="00E12DD4" w:rsidRDefault="00E12DD4">
          <w:pPr>
            <w:autoSpaceDE w:val="0"/>
            <w:autoSpaceDN w:val="0"/>
            <w:ind w:hanging="480"/>
            <w:divId w:val="2113434618"/>
            <w:rPr>
              <w:rFonts w:eastAsia="Times New Roman"/>
            </w:rPr>
          </w:pPr>
          <w:r>
            <w:rPr>
              <w:rFonts w:eastAsia="Times New Roman"/>
            </w:rPr>
            <w:t xml:space="preserve">Stephens, J. S., Larson, R. J., &amp; </w:t>
          </w:r>
          <w:proofErr w:type="spellStart"/>
          <w:r>
            <w:rPr>
              <w:rFonts w:eastAsia="Times New Roman"/>
            </w:rPr>
            <w:t>Pondella</w:t>
          </w:r>
          <w:proofErr w:type="spellEnd"/>
          <w:r>
            <w:rPr>
              <w:rFonts w:eastAsia="Times New Roman"/>
            </w:rPr>
            <w:t xml:space="preserve">, D. J. (2006). Rocky reefs and kelp beds. In </w:t>
          </w:r>
          <w:r>
            <w:rPr>
              <w:rFonts w:eastAsia="Times New Roman"/>
              <w:i/>
              <w:iCs/>
            </w:rPr>
            <w:t>The Ecology of Marine Fishes: California and Adjacent Waters</w:t>
          </w:r>
          <w:r>
            <w:rPr>
              <w:rFonts w:eastAsia="Times New Roman"/>
            </w:rPr>
            <w:t xml:space="preserve"> (pp. 227–252). University of California Press. https://doi.org/10.1525/california/9780520246539.003.0009</w:t>
          </w:r>
        </w:p>
        <w:p w14:paraId="533FE682" w14:textId="77777777" w:rsidR="00E12DD4" w:rsidRDefault="00E12DD4">
          <w:pPr>
            <w:autoSpaceDE w:val="0"/>
            <w:autoSpaceDN w:val="0"/>
            <w:ind w:hanging="480"/>
            <w:divId w:val="1970239070"/>
            <w:rPr>
              <w:rFonts w:eastAsia="Times New Roman"/>
            </w:rPr>
          </w:pPr>
          <w:r>
            <w:rPr>
              <w:rFonts w:eastAsia="Times New Roman"/>
            </w:rPr>
            <w:t xml:space="preserve">Tait, L. W. (2019). Giant kelp forests at critical light thresholds show compromised ecological resilience to environmental and biological drivers. </w:t>
          </w:r>
          <w:r>
            <w:rPr>
              <w:rFonts w:eastAsia="Times New Roman"/>
              <w:i/>
              <w:iCs/>
            </w:rPr>
            <w:t>Estuarine, Coastal and Shelf Science</w:t>
          </w:r>
          <w:r>
            <w:rPr>
              <w:rFonts w:eastAsia="Times New Roman"/>
            </w:rPr>
            <w:t xml:space="preserve">, </w:t>
          </w:r>
          <w:r>
            <w:rPr>
              <w:rFonts w:eastAsia="Times New Roman"/>
              <w:i/>
              <w:iCs/>
            </w:rPr>
            <w:t>219</w:t>
          </w:r>
          <w:r>
            <w:rPr>
              <w:rFonts w:eastAsia="Times New Roman"/>
            </w:rPr>
            <w:t>, 231–241. https://doi.org/10.1016/j.ecss.2019.02.026</w:t>
          </w:r>
        </w:p>
        <w:p w14:paraId="557AED54" w14:textId="77777777" w:rsidR="00E12DD4" w:rsidRDefault="00E12DD4">
          <w:pPr>
            <w:autoSpaceDE w:val="0"/>
            <w:autoSpaceDN w:val="0"/>
            <w:ind w:hanging="480"/>
            <w:divId w:val="812478966"/>
            <w:rPr>
              <w:rFonts w:eastAsia="Times New Roman"/>
            </w:rPr>
          </w:pPr>
          <w:r>
            <w:rPr>
              <w:rFonts w:eastAsia="Times New Roman"/>
            </w:rPr>
            <w:t xml:space="preserve">R Core Team. (2023). </w:t>
          </w:r>
          <w:r>
            <w:rPr>
              <w:rFonts w:eastAsia="Times New Roman"/>
              <w:i/>
              <w:iCs/>
            </w:rPr>
            <w:t>R: A Language and Environment for Statistical Computing</w:t>
          </w:r>
          <w:r>
            <w:rPr>
              <w:rFonts w:eastAsia="Times New Roman"/>
            </w:rPr>
            <w:t>. R Foundation for Statistical Computing. https://www.R-project.org/</w:t>
          </w:r>
        </w:p>
        <w:p w14:paraId="67EFA321" w14:textId="77777777" w:rsidR="00E12DD4" w:rsidRDefault="00E12DD4">
          <w:pPr>
            <w:autoSpaceDE w:val="0"/>
            <w:autoSpaceDN w:val="0"/>
            <w:ind w:hanging="480"/>
            <w:divId w:val="585186595"/>
            <w:rPr>
              <w:rFonts w:eastAsia="Times New Roman"/>
            </w:rPr>
          </w:pPr>
          <w:r>
            <w:rPr>
              <w:rFonts w:eastAsia="Times New Roman"/>
            </w:rPr>
            <w:t xml:space="preserve">Tegner, M. I. A., Dayton, P., </w:t>
          </w:r>
          <w:proofErr w:type="spellStart"/>
          <w:r>
            <w:rPr>
              <w:rFonts w:eastAsia="Times New Roman"/>
            </w:rPr>
            <w:t>Eedwards</w:t>
          </w:r>
          <w:proofErr w:type="spellEnd"/>
          <w:r>
            <w:rPr>
              <w:rFonts w:eastAsia="Times New Roman"/>
            </w:rPr>
            <w:t xml:space="preserve">, P., &amp; Riser, K. (1996). Is there evidence for long-term climatic change in Southern California kelp forests? </w:t>
          </w:r>
          <w:r>
            <w:rPr>
              <w:rFonts w:eastAsia="Times New Roman"/>
              <w:i/>
              <w:iCs/>
            </w:rPr>
            <w:t>California Cooperative Oceanic Fisheries Investigations Reports</w:t>
          </w:r>
          <w:r>
            <w:rPr>
              <w:rFonts w:eastAsia="Times New Roman"/>
            </w:rPr>
            <w:t xml:space="preserve">, </w:t>
          </w:r>
          <w:r>
            <w:rPr>
              <w:rFonts w:eastAsia="Times New Roman"/>
              <w:i/>
              <w:iCs/>
            </w:rPr>
            <w:t>37</w:t>
          </w:r>
          <w:r>
            <w:rPr>
              <w:rFonts w:eastAsia="Times New Roman"/>
            </w:rPr>
            <w:t>.</w:t>
          </w:r>
        </w:p>
        <w:p w14:paraId="6F520D3D" w14:textId="77777777" w:rsidR="00E12DD4" w:rsidRDefault="00E12DD4">
          <w:pPr>
            <w:autoSpaceDE w:val="0"/>
            <w:autoSpaceDN w:val="0"/>
            <w:ind w:hanging="480"/>
            <w:divId w:val="2062360122"/>
            <w:rPr>
              <w:rFonts w:eastAsia="Times New Roman"/>
            </w:rPr>
          </w:pPr>
          <w:r>
            <w:rPr>
              <w:rFonts w:eastAsia="Times New Roman"/>
            </w:rPr>
            <w:t xml:space="preserve">Tegner, M. J., &amp; Dayton, P. K. (1987). El Niño Effects on Southern California Kelp Forest Communities. </w:t>
          </w:r>
          <w:r>
            <w:rPr>
              <w:rFonts w:eastAsia="Times New Roman"/>
              <w:i/>
              <w:iCs/>
            </w:rPr>
            <w:t>Advances in Ecological Research</w:t>
          </w:r>
          <w:r>
            <w:rPr>
              <w:rFonts w:eastAsia="Times New Roman"/>
            </w:rPr>
            <w:t xml:space="preserve">, </w:t>
          </w:r>
          <w:r>
            <w:rPr>
              <w:rFonts w:eastAsia="Times New Roman"/>
              <w:i/>
              <w:iCs/>
            </w:rPr>
            <w:t>17</w:t>
          </w:r>
          <w:r>
            <w:rPr>
              <w:rFonts w:eastAsia="Times New Roman"/>
            </w:rPr>
            <w:t>(C), 243–279. https://doi.org/10.1016/S0065-2504(08)60247-0</w:t>
          </w:r>
        </w:p>
        <w:p w14:paraId="39D2DEB6" w14:textId="77777777" w:rsidR="00E12DD4" w:rsidRDefault="00E12DD4">
          <w:pPr>
            <w:autoSpaceDE w:val="0"/>
            <w:autoSpaceDN w:val="0"/>
            <w:ind w:hanging="480"/>
            <w:divId w:val="700790189"/>
            <w:rPr>
              <w:rFonts w:eastAsia="Times New Roman"/>
            </w:rPr>
          </w:pPr>
          <w:r>
            <w:rPr>
              <w:rFonts w:eastAsia="Times New Roman"/>
            </w:rPr>
            <w:t xml:space="preserve">Tegner’, M. J., Dayton, P. K., Edwards, P. B., &amp; Riser, K. L. (n.d.). </w:t>
          </w:r>
          <w:r>
            <w:rPr>
              <w:rFonts w:eastAsia="Times New Roman"/>
              <w:i/>
              <w:iCs/>
            </w:rPr>
            <w:t>Large-scale, low-frequency oceanographic effects on kelp forest succession: a tale of two cohorts</w:t>
          </w:r>
          <w:r>
            <w:rPr>
              <w:rFonts w:eastAsia="Times New Roman"/>
            </w:rPr>
            <w:t xml:space="preserve"> (Vol. 146).</w:t>
          </w:r>
        </w:p>
        <w:p w14:paraId="69B6C834" w14:textId="77777777" w:rsidR="00E12DD4" w:rsidRDefault="00E12DD4">
          <w:pPr>
            <w:autoSpaceDE w:val="0"/>
            <w:autoSpaceDN w:val="0"/>
            <w:ind w:hanging="480"/>
            <w:divId w:val="1466660139"/>
            <w:rPr>
              <w:rFonts w:eastAsia="Times New Roman"/>
            </w:rPr>
          </w:pPr>
          <w:r>
            <w:rPr>
              <w:rFonts w:eastAsia="Times New Roman"/>
            </w:rPr>
            <w:t xml:space="preserve">Todd, P. A., Heery, E. C., Loke, L. H. L., Thurstan, R. H., Kotze, D. J., &amp; Swan, C. (2019). Towards an urban marine ecology: characterizing the drivers, patterns and processes of </w:t>
          </w:r>
          <w:r>
            <w:rPr>
              <w:rFonts w:eastAsia="Times New Roman"/>
            </w:rPr>
            <w:lastRenderedPageBreak/>
            <w:t xml:space="preserve">marine ecosystems in coastal cities. </w:t>
          </w:r>
          <w:r>
            <w:rPr>
              <w:rFonts w:eastAsia="Times New Roman"/>
              <w:i/>
              <w:iCs/>
            </w:rPr>
            <w:t>Oikos</w:t>
          </w:r>
          <w:r>
            <w:rPr>
              <w:rFonts w:eastAsia="Times New Roman"/>
            </w:rPr>
            <w:t xml:space="preserve">, </w:t>
          </w:r>
          <w:r>
            <w:rPr>
              <w:rFonts w:eastAsia="Times New Roman"/>
              <w:i/>
              <w:iCs/>
            </w:rPr>
            <w:t>128</w:t>
          </w:r>
          <w:r>
            <w:rPr>
              <w:rFonts w:eastAsia="Times New Roman"/>
            </w:rPr>
            <w:t>(9), 1215–1242. https://doi.org/10.1111/oik.05946</w:t>
          </w:r>
        </w:p>
        <w:p w14:paraId="242B55CC" w14:textId="77777777" w:rsidR="00E12DD4" w:rsidRDefault="00E12DD4">
          <w:pPr>
            <w:autoSpaceDE w:val="0"/>
            <w:autoSpaceDN w:val="0"/>
            <w:ind w:hanging="480"/>
            <w:divId w:val="324434886"/>
            <w:rPr>
              <w:rFonts w:eastAsia="Times New Roman"/>
            </w:rPr>
          </w:pPr>
          <w:r>
            <w:rPr>
              <w:rFonts w:eastAsia="Times New Roman"/>
            </w:rPr>
            <w:t xml:space="preserve">U.S. Geological Survey (USGS). (2022). Land Change Monitoring, Assessment, and Projection (LCMAP) Collection 1.3 Science Products for the Conterminous United States. In </w:t>
          </w:r>
          <w:r>
            <w:rPr>
              <w:rFonts w:eastAsia="Times New Roman"/>
              <w:i/>
              <w:iCs/>
            </w:rPr>
            <w:t>USGS data release</w:t>
          </w:r>
          <w:r>
            <w:rPr>
              <w:rFonts w:eastAsia="Times New Roman"/>
            </w:rPr>
            <w:t>.</w:t>
          </w:r>
        </w:p>
        <w:p w14:paraId="2D8743F5" w14:textId="77777777" w:rsidR="00E12DD4" w:rsidRDefault="00E12DD4">
          <w:pPr>
            <w:autoSpaceDE w:val="0"/>
            <w:autoSpaceDN w:val="0"/>
            <w:ind w:hanging="480"/>
            <w:divId w:val="2081360982"/>
            <w:rPr>
              <w:rFonts w:eastAsia="Times New Roman"/>
            </w:rPr>
          </w:pPr>
          <w:r>
            <w:rPr>
              <w:rFonts w:eastAsia="Times New Roman"/>
            </w:rPr>
            <w:t xml:space="preserve">Vásquez, J. A., Vega, J. M. A., &amp; Buschmann, A. H. (2008). Long term variability in the structure of kelp communities in northern Chile and the 1997–98 ENSO. In </w:t>
          </w:r>
          <w:r>
            <w:rPr>
              <w:rFonts w:eastAsia="Times New Roman"/>
              <w:i/>
              <w:iCs/>
            </w:rPr>
            <w:t>Eighteenth International Seaweed Symposium</w:t>
          </w:r>
          <w:r>
            <w:rPr>
              <w:rFonts w:eastAsia="Times New Roman"/>
            </w:rPr>
            <w:t xml:space="preserve"> (pp. 279–293). Springer Netherlands. https://doi.org/10.1007/978-1-4020-5670-3_35</w:t>
          </w:r>
        </w:p>
        <w:p w14:paraId="3946E778" w14:textId="77777777" w:rsidR="00E12DD4" w:rsidRDefault="00E12DD4">
          <w:pPr>
            <w:autoSpaceDE w:val="0"/>
            <w:autoSpaceDN w:val="0"/>
            <w:ind w:hanging="480"/>
            <w:divId w:val="1281180563"/>
            <w:rPr>
              <w:rFonts w:eastAsia="Times New Roman"/>
            </w:rPr>
          </w:pPr>
          <w:proofErr w:type="spellStart"/>
          <w:r>
            <w:rPr>
              <w:rFonts w:eastAsia="Times New Roman"/>
            </w:rPr>
            <w:t>Vergés</w:t>
          </w:r>
          <w:proofErr w:type="spellEnd"/>
          <w:r>
            <w:rPr>
              <w:rFonts w:eastAsia="Times New Roman"/>
            </w:rPr>
            <w:t xml:space="preserve">, A., Steinberg, P. D., Hay, M. E., Poore, A. G. B., Campbell, A. H., Ballesteros, E., Heck, K. L., Booth, D. J., Coleman, M. A., Feary, D. A., Figueira, W., Langlois, T., </w:t>
          </w:r>
          <w:proofErr w:type="spellStart"/>
          <w:r>
            <w:rPr>
              <w:rFonts w:eastAsia="Times New Roman"/>
            </w:rPr>
            <w:t>Marzinelli</w:t>
          </w:r>
          <w:proofErr w:type="spellEnd"/>
          <w:r>
            <w:rPr>
              <w:rFonts w:eastAsia="Times New Roman"/>
            </w:rPr>
            <w:t xml:space="preserve">, E. M., Mizerek, T., Mumby, P. J., Nakamura, Y., Roughan, M., van Sebille, E., Gupta, A. Sen, … Wilson, S. K. (2014). The tropicalization of temperate marine ecosystems: Climate-mediated changes in herbivory and community phase shifts. </w:t>
          </w:r>
          <w:r>
            <w:rPr>
              <w:rFonts w:eastAsia="Times New Roman"/>
              <w:i/>
              <w:iCs/>
            </w:rPr>
            <w:t>Proceedings of the Royal Society B: Biological Sciences</w:t>
          </w:r>
          <w:r>
            <w:rPr>
              <w:rFonts w:eastAsia="Times New Roman"/>
            </w:rPr>
            <w:t xml:space="preserve">, </w:t>
          </w:r>
          <w:r>
            <w:rPr>
              <w:rFonts w:eastAsia="Times New Roman"/>
              <w:i/>
              <w:iCs/>
            </w:rPr>
            <w:t>281</w:t>
          </w:r>
          <w:r>
            <w:rPr>
              <w:rFonts w:eastAsia="Times New Roman"/>
            </w:rPr>
            <w:t>(1789). https://doi.org/10.1098/rspb.2014.0846</w:t>
          </w:r>
        </w:p>
        <w:p w14:paraId="702ABBC9" w14:textId="77777777" w:rsidR="00E12DD4" w:rsidRDefault="00E12DD4">
          <w:pPr>
            <w:autoSpaceDE w:val="0"/>
            <w:autoSpaceDN w:val="0"/>
            <w:ind w:hanging="480"/>
            <w:divId w:val="31198026"/>
            <w:rPr>
              <w:rFonts w:eastAsia="Times New Roman"/>
            </w:rPr>
          </w:pPr>
          <w:r w:rsidRPr="005A54F8">
            <w:rPr>
              <w:rFonts w:eastAsia="Times New Roman"/>
              <w:lang w:val="de-DE"/>
              <w:rPrChange w:id="154" w:author="Jarrett Byrnes" w:date="2023-08-07T15:57:00Z">
                <w:rPr>
                  <w:rFonts w:eastAsia="Times New Roman"/>
                </w:rPr>
              </w:rPrChange>
            </w:rPr>
            <w:t xml:space="preserve">Wei, X., Li, K. Y., </w:t>
          </w:r>
          <w:proofErr w:type="spellStart"/>
          <w:r w:rsidRPr="005A54F8">
            <w:rPr>
              <w:rFonts w:eastAsia="Times New Roman"/>
              <w:lang w:val="de-DE"/>
              <w:rPrChange w:id="155" w:author="Jarrett Byrnes" w:date="2023-08-07T15:57:00Z">
                <w:rPr>
                  <w:rFonts w:eastAsia="Times New Roman"/>
                </w:rPr>
              </w:rPrChange>
            </w:rPr>
            <w:t>Kilpatrick</w:t>
          </w:r>
          <w:proofErr w:type="spellEnd"/>
          <w:r w:rsidRPr="005A54F8">
            <w:rPr>
              <w:rFonts w:eastAsia="Times New Roman"/>
              <w:lang w:val="de-DE"/>
              <w:rPrChange w:id="156" w:author="Jarrett Byrnes" w:date="2023-08-07T15:57:00Z">
                <w:rPr>
                  <w:rFonts w:eastAsia="Times New Roman"/>
                </w:rPr>
              </w:rPrChange>
            </w:rPr>
            <w:t xml:space="preserve">, T., Wang, M., &amp; Xie, S. P. (2021). </w:t>
          </w:r>
          <w:r>
            <w:rPr>
              <w:rFonts w:eastAsia="Times New Roman"/>
            </w:rPr>
            <w:t xml:space="preserve">Large-Scale Conditions for the Record-Setting Southern California Marine Heatwave of August 2018. </w:t>
          </w:r>
          <w:r>
            <w:rPr>
              <w:rFonts w:eastAsia="Times New Roman"/>
              <w:i/>
              <w:iCs/>
            </w:rPr>
            <w:t>Geophysical Research Letters</w:t>
          </w:r>
          <w:r>
            <w:rPr>
              <w:rFonts w:eastAsia="Times New Roman"/>
            </w:rPr>
            <w:t xml:space="preserve">, </w:t>
          </w:r>
          <w:r>
            <w:rPr>
              <w:rFonts w:eastAsia="Times New Roman"/>
              <w:i/>
              <w:iCs/>
            </w:rPr>
            <w:t>48</w:t>
          </w:r>
          <w:r>
            <w:rPr>
              <w:rFonts w:eastAsia="Times New Roman"/>
            </w:rPr>
            <w:t>(7). https://doi.org/10.1029/2020GL091803</w:t>
          </w:r>
        </w:p>
        <w:p w14:paraId="3272FC04" w14:textId="77777777" w:rsidR="00E12DD4" w:rsidRDefault="00E12DD4">
          <w:pPr>
            <w:autoSpaceDE w:val="0"/>
            <w:autoSpaceDN w:val="0"/>
            <w:ind w:hanging="480"/>
            <w:divId w:val="687097191"/>
            <w:rPr>
              <w:rFonts w:eastAsia="Times New Roman"/>
            </w:rPr>
          </w:pPr>
          <w:r>
            <w:rPr>
              <w:rFonts w:eastAsia="Times New Roman"/>
            </w:rPr>
            <w:t xml:space="preserve">Wernberg, T. (2021). Marine heatwave drives collapse of kelp forests in Western Australia. In </w:t>
          </w:r>
          <w:r>
            <w:rPr>
              <w:rFonts w:eastAsia="Times New Roman"/>
              <w:i/>
              <w:iCs/>
            </w:rPr>
            <w:t>Ecosystem collapse and climate change</w:t>
          </w:r>
          <w:r>
            <w:rPr>
              <w:rFonts w:eastAsia="Times New Roman"/>
            </w:rPr>
            <w:t xml:space="preserve"> (pp. 325–343). Springer.</w:t>
          </w:r>
        </w:p>
        <w:p w14:paraId="003AF1CF" w14:textId="77777777" w:rsidR="00E12DD4" w:rsidRDefault="00E12DD4">
          <w:pPr>
            <w:autoSpaceDE w:val="0"/>
            <w:autoSpaceDN w:val="0"/>
            <w:ind w:hanging="480"/>
            <w:divId w:val="212624420"/>
            <w:rPr>
              <w:rFonts w:eastAsia="Times New Roman"/>
            </w:rPr>
          </w:pPr>
          <w:r>
            <w:rPr>
              <w:rFonts w:eastAsia="Times New Roman"/>
            </w:rPr>
            <w:t xml:space="preserve">Wooldridge, J. M. (2010). </w:t>
          </w:r>
          <w:r>
            <w:rPr>
              <w:rFonts w:eastAsia="Times New Roman"/>
              <w:i/>
              <w:iCs/>
            </w:rPr>
            <w:t>Econometric analysis of cross section and panel data</w:t>
          </w:r>
          <w:r>
            <w:rPr>
              <w:rFonts w:eastAsia="Times New Roman"/>
            </w:rPr>
            <w:t>. MIT press.</w:t>
          </w:r>
        </w:p>
        <w:p w14:paraId="705B4932" w14:textId="77777777" w:rsidR="00E12DD4" w:rsidRDefault="00E12DD4">
          <w:pPr>
            <w:autoSpaceDE w:val="0"/>
            <w:autoSpaceDN w:val="0"/>
            <w:ind w:hanging="480"/>
            <w:divId w:val="1577978680"/>
            <w:rPr>
              <w:rFonts w:eastAsia="Times New Roman"/>
            </w:rPr>
          </w:pPr>
          <w:r>
            <w:rPr>
              <w:rFonts w:eastAsia="Times New Roman"/>
            </w:rPr>
            <w:t xml:space="preserve">Zhu, Z., &amp; Woodcock, C. E. (2014). Continuous change detection and classification of land cover using all available Landsat data. </w:t>
          </w:r>
          <w:r>
            <w:rPr>
              <w:rFonts w:eastAsia="Times New Roman"/>
              <w:i/>
              <w:iCs/>
            </w:rPr>
            <w:t>Remote Sensing of Environment</w:t>
          </w:r>
          <w:r>
            <w:rPr>
              <w:rFonts w:eastAsia="Times New Roman"/>
            </w:rPr>
            <w:t xml:space="preserve">, </w:t>
          </w:r>
          <w:r>
            <w:rPr>
              <w:rFonts w:eastAsia="Times New Roman"/>
              <w:i/>
              <w:iCs/>
            </w:rPr>
            <w:t>144</w:t>
          </w:r>
          <w:r>
            <w:rPr>
              <w:rFonts w:eastAsia="Times New Roman"/>
            </w:rPr>
            <w:t>, 152–171. https://doi.org/10.1016/j.rse.2014.01.011</w:t>
          </w:r>
        </w:p>
        <w:p w14:paraId="083C4ED2" w14:textId="7913E971" w:rsidR="00CA7152" w:rsidRPr="00CA7152" w:rsidRDefault="00E12DD4">
          <w:pPr>
            <w:rPr>
              <w:b/>
            </w:rPr>
          </w:pPr>
          <w:r>
            <w:rPr>
              <w:rFonts w:eastAsia="Times New Roman"/>
            </w:rPr>
            <w:t> </w:t>
          </w:r>
        </w:p>
      </w:sdtContent>
    </w:sdt>
    <w:p w14:paraId="2B9897C4" w14:textId="77777777" w:rsidR="00F30860" w:rsidRDefault="00F30860"/>
    <w:p w14:paraId="1802F7DF" w14:textId="77777777" w:rsidR="00F30860" w:rsidRDefault="00892605">
      <w:pPr>
        <w:rPr>
          <w:highlight w:val="white"/>
        </w:rPr>
      </w:pPr>
      <w:r>
        <w:rPr>
          <w:highlight w:val="white"/>
        </w:rPr>
        <w:t xml:space="preserve">   </w:t>
      </w:r>
    </w:p>
    <w:p w14:paraId="44EBEC4B" w14:textId="273CFCD8" w:rsidR="00F30860" w:rsidRDefault="00D25254">
      <w:pPr>
        <w:rPr>
          <w:highlight w:val="white"/>
        </w:rPr>
      </w:pPr>
      <w:r>
        <w:rPr>
          <w:highlight w:val="white"/>
        </w:rPr>
        <w:t>############################################################################</w:t>
      </w:r>
    </w:p>
    <w:p w14:paraId="29D4E19F" w14:textId="77777777" w:rsidR="00F30860" w:rsidRDefault="00F30860"/>
    <w:p w14:paraId="7F5B8A3A" w14:textId="77777777" w:rsidR="00F30860" w:rsidRDefault="00F30860">
      <w:pPr>
        <w:rPr>
          <w:highlight w:val="white"/>
        </w:rPr>
      </w:pPr>
    </w:p>
    <w:p w14:paraId="75D2D8D0" w14:textId="77777777" w:rsidR="00F30860" w:rsidRDefault="00F30860"/>
    <w:p w14:paraId="34D4AC9B" w14:textId="77777777" w:rsidR="00F30860" w:rsidRDefault="00F30860"/>
    <w:p w14:paraId="256484BC" w14:textId="77777777" w:rsidR="00F30860" w:rsidRDefault="00F30860"/>
    <w:p w14:paraId="1C44F03F" w14:textId="77777777" w:rsidR="00F30860" w:rsidRDefault="00F30860"/>
    <w:p w14:paraId="67772FC9" w14:textId="77777777" w:rsidR="00F30860" w:rsidRDefault="00F30860"/>
    <w:p w14:paraId="20EA4F05" w14:textId="77777777" w:rsidR="00922FD2" w:rsidRDefault="00922FD2"/>
    <w:p w14:paraId="34774FFD" w14:textId="77777777" w:rsidR="00922FD2" w:rsidRDefault="00922FD2"/>
    <w:p w14:paraId="62711B84" w14:textId="3E4AE3E8" w:rsidR="00F30860" w:rsidRDefault="00F30860"/>
    <w:p w14:paraId="42F8BBC2" w14:textId="77777777" w:rsidR="00F30860" w:rsidRDefault="00F30860"/>
    <w:p w14:paraId="5B47D146" w14:textId="77777777" w:rsidR="00F30860" w:rsidRDefault="00F30860"/>
    <w:p w14:paraId="6D34556D" w14:textId="77777777" w:rsidR="00F30860" w:rsidRDefault="00F30860"/>
    <w:p w14:paraId="0BBE1F20" w14:textId="77777777" w:rsidR="00F30860" w:rsidRDefault="00F30860"/>
    <w:p w14:paraId="17BCD117" w14:textId="77777777" w:rsidR="00F30860" w:rsidRDefault="00F30860"/>
    <w:p w14:paraId="41AE1741" w14:textId="77777777" w:rsidR="00F30860" w:rsidRDefault="00F30860"/>
    <w:p w14:paraId="4EBEDF6C" w14:textId="77777777" w:rsidR="00F30860" w:rsidRDefault="00892605">
      <w:r>
        <w:lastRenderedPageBreak/>
        <w:t>Tables</w:t>
      </w:r>
    </w:p>
    <w:p w14:paraId="0B8DFEAA" w14:textId="77777777" w:rsidR="00F30860" w:rsidRDefault="00F30860"/>
    <w:tbl>
      <w:tblPr>
        <w:tblStyle w:val="a"/>
        <w:tblW w:w="9375" w:type="dxa"/>
        <w:tblBorders>
          <w:top w:val="nil"/>
          <w:left w:val="nil"/>
          <w:bottom w:val="nil"/>
          <w:right w:val="nil"/>
          <w:insideH w:val="nil"/>
          <w:insideV w:val="nil"/>
        </w:tblBorders>
        <w:tblLayout w:type="fixed"/>
        <w:tblLook w:val="0600" w:firstRow="0" w:lastRow="0" w:firstColumn="0" w:lastColumn="0" w:noHBand="1" w:noVBand="1"/>
      </w:tblPr>
      <w:tblGrid>
        <w:gridCol w:w="4560"/>
        <w:gridCol w:w="990"/>
        <w:gridCol w:w="1230"/>
        <w:gridCol w:w="900"/>
        <w:gridCol w:w="555"/>
        <w:gridCol w:w="1140"/>
      </w:tblGrid>
      <w:tr w:rsidR="00F30860" w14:paraId="3ADB1EBB" w14:textId="77777777">
        <w:trPr>
          <w:trHeight w:val="330"/>
        </w:trPr>
        <w:tc>
          <w:tcPr>
            <w:tcW w:w="456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616F7DB9" w14:textId="77777777" w:rsidR="00F30860" w:rsidRDefault="00892605">
            <w:pPr>
              <w:widowControl w:val="0"/>
              <w:rPr>
                <w:rFonts w:ascii="Times New Roman" w:eastAsia="Times New Roman" w:hAnsi="Times New Roman" w:cs="Times New Roman"/>
                <w:b/>
                <w:sz w:val="20"/>
                <w:szCs w:val="20"/>
              </w:rPr>
            </w:pPr>
            <w:r>
              <w:rPr>
                <w:rFonts w:ascii="Times New Roman" w:eastAsia="Times New Roman" w:hAnsi="Times New Roman" w:cs="Times New Roman"/>
                <w:b/>
                <w:sz w:val="20"/>
                <w:szCs w:val="20"/>
              </w:rPr>
              <w:t>Parameter</w:t>
            </w:r>
          </w:p>
        </w:tc>
        <w:tc>
          <w:tcPr>
            <w:tcW w:w="99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0D37045E" w14:textId="77777777" w:rsidR="00F30860" w:rsidRDefault="00892605">
            <w:pPr>
              <w:widowControl w:val="0"/>
              <w:rPr>
                <w:rFonts w:ascii="Times New Roman" w:eastAsia="Times New Roman" w:hAnsi="Times New Roman" w:cs="Times New Roman"/>
                <w:b/>
                <w:sz w:val="20"/>
                <w:szCs w:val="20"/>
              </w:rPr>
            </w:pPr>
            <w:r>
              <w:rPr>
                <w:rFonts w:ascii="Times New Roman" w:eastAsia="Times New Roman" w:hAnsi="Times New Roman" w:cs="Times New Roman"/>
                <w:b/>
                <w:sz w:val="20"/>
                <w:szCs w:val="20"/>
              </w:rPr>
              <w:t>Estimate</w:t>
            </w:r>
          </w:p>
        </w:tc>
        <w:tc>
          <w:tcPr>
            <w:tcW w:w="123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12AF3BAE" w14:textId="77777777" w:rsidR="00F30860" w:rsidRDefault="00892605">
            <w:pPr>
              <w:widowControl w:val="0"/>
              <w:rPr>
                <w:rFonts w:ascii="Times New Roman" w:eastAsia="Times New Roman" w:hAnsi="Times New Roman" w:cs="Times New Roman"/>
                <w:b/>
                <w:sz w:val="20"/>
                <w:szCs w:val="20"/>
              </w:rPr>
            </w:pPr>
            <w:r>
              <w:rPr>
                <w:rFonts w:ascii="Times New Roman" w:eastAsia="Times New Roman" w:hAnsi="Times New Roman" w:cs="Times New Roman"/>
                <w:b/>
                <w:color w:val="1F1F1F"/>
                <w:sz w:val="20"/>
                <w:szCs w:val="20"/>
              </w:rPr>
              <w:t>Std. Error</w:t>
            </w:r>
          </w:p>
        </w:tc>
        <w:tc>
          <w:tcPr>
            <w:tcW w:w="90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67913828" w14:textId="77777777" w:rsidR="00F30860" w:rsidRDefault="00892605">
            <w:pPr>
              <w:widowControl w:val="0"/>
              <w:rPr>
                <w:rFonts w:ascii="Times New Roman" w:eastAsia="Times New Roman" w:hAnsi="Times New Roman" w:cs="Times New Roman"/>
                <w:b/>
                <w:sz w:val="20"/>
                <w:szCs w:val="20"/>
              </w:rPr>
            </w:pPr>
            <w:proofErr w:type="spellStart"/>
            <w:r>
              <w:rPr>
                <w:rFonts w:ascii="Times New Roman" w:eastAsia="Times New Roman" w:hAnsi="Times New Roman" w:cs="Times New Roman"/>
                <w:b/>
                <w:sz w:val="20"/>
                <w:szCs w:val="20"/>
              </w:rPr>
              <w:t>Chisq</w:t>
            </w:r>
            <w:proofErr w:type="spellEnd"/>
          </w:p>
        </w:tc>
        <w:tc>
          <w:tcPr>
            <w:tcW w:w="555"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49244E57" w14:textId="77777777" w:rsidR="00F30860" w:rsidRDefault="00892605">
            <w:pPr>
              <w:widowControl w:val="0"/>
              <w:rPr>
                <w:rFonts w:ascii="Times New Roman" w:eastAsia="Times New Roman" w:hAnsi="Times New Roman" w:cs="Times New Roman"/>
                <w:b/>
                <w:sz w:val="20"/>
                <w:szCs w:val="20"/>
              </w:rPr>
            </w:pPr>
            <w:proofErr w:type="spellStart"/>
            <w:r>
              <w:rPr>
                <w:rFonts w:ascii="Times New Roman" w:eastAsia="Times New Roman" w:hAnsi="Times New Roman" w:cs="Times New Roman"/>
                <w:b/>
                <w:sz w:val="20"/>
                <w:szCs w:val="20"/>
              </w:rPr>
              <w:t>Df</w:t>
            </w:r>
            <w:proofErr w:type="spellEnd"/>
          </w:p>
        </w:tc>
        <w:tc>
          <w:tcPr>
            <w:tcW w:w="114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10DE4A75" w14:textId="77777777" w:rsidR="00F30860" w:rsidRDefault="00892605">
            <w:pPr>
              <w:widowControl w:val="0"/>
              <w:rPr>
                <w:rFonts w:ascii="Times New Roman" w:eastAsia="Times New Roman" w:hAnsi="Times New Roman" w:cs="Times New Roman"/>
                <w:b/>
                <w:sz w:val="20"/>
                <w:szCs w:val="20"/>
              </w:rPr>
            </w:pPr>
            <w:proofErr w:type="spellStart"/>
            <w:r>
              <w:rPr>
                <w:rFonts w:ascii="Times New Roman" w:eastAsia="Times New Roman" w:hAnsi="Times New Roman" w:cs="Times New Roman"/>
                <w:b/>
                <w:sz w:val="20"/>
                <w:szCs w:val="20"/>
              </w:rPr>
              <w:t>Pr</w:t>
            </w:r>
            <w:proofErr w:type="spellEnd"/>
            <w:r>
              <w:rPr>
                <w:rFonts w:ascii="Times New Roman" w:eastAsia="Times New Roman" w:hAnsi="Times New Roman" w:cs="Times New Roman"/>
                <w:b/>
                <w:sz w:val="20"/>
                <w:szCs w:val="20"/>
              </w:rPr>
              <w:t>(&gt;</w:t>
            </w:r>
            <w:proofErr w:type="spellStart"/>
            <w:r>
              <w:rPr>
                <w:rFonts w:ascii="Times New Roman" w:eastAsia="Times New Roman" w:hAnsi="Times New Roman" w:cs="Times New Roman"/>
                <w:b/>
                <w:sz w:val="20"/>
                <w:szCs w:val="20"/>
              </w:rPr>
              <w:t>Chisq</w:t>
            </w:r>
            <w:proofErr w:type="spellEnd"/>
            <w:r>
              <w:rPr>
                <w:rFonts w:ascii="Times New Roman" w:eastAsia="Times New Roman" w:hAnsi="Times New Roman" w:cs="Times New Roman"/>
                <w:b/>
                <w:sz w:val="20"/>
                <w:szCs w:val="20"/>
              </w:rPr>
              <w:t>)</w:t>
            </w:r>
          </w:p>
        </w:tc>
      </w:tr>
      <w:tr w:rsidR="00F30860" w14:paraId="5FCB0779" w14:textId="77777777">
        <w:trPr>
          <w:trHeight w:val="330"/>
        </w:trPr>
        <w:tc>
          <w:tcPr>
            <w:tcW w:w="456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0336B691"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Urban Pixel Fraction</w:t>
            </w:r>
          </w:p>
        </w:tc>
        <w:tc>
          <w:tcPr>
            <w:tcW w:w="99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650688DA" w14:textId="77777777" w:rsidR="00F30860" w:rsidRDefault="00892605">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-3.56E+01</w:t>
            </w:r>
          </w:p>
        </w:tc>
        <w:tc>
          <w:tcPr>
            <w:tcW w:w="123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46BD0B88" w14:textId="77777777" w:rsidR="00F30860" w:rsidRDefault="00892605">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3.66E+00</w:t>
            </w:r>
          </w:p>
        </w:tc>
        <w:tc>
          <w:tcPr>
            <w:tcW w:w="90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5D70464F"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8.8295</w:t>
            </w:r>
          </w:p>
        </w:tc>
        <w:tc>
          <w:tcPr>
            <w:tcW w:w="55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37461FBD"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14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183C63BD"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0.0029639</w:t>
            </w:r>
          </w:p>
        </w:tc>
      </w:tr>
      <w:tr w:rsidR="00F30860" w14:paraId="7CA7F5A9" w14:textId="77777777">
        <w:trPr>
          <w:trHeight w:val="330"/>
        </w:trPr>
        <w:tc>
          <w:tcPr>
            <w:tcW w:w="456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0AEAA78B"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Site Mean Urban Pixel Fraction</w:t>
            </w:r>
          </w:p>
        </w:tc>
        <w:tc>
          <w:tcPr>
            <w:tcW w:w="99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672A3944" w14:textId="77777777" w:rsidR="00F30860" w:rsidRDefault="00892605">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1.42E+01</w:t>
            </w:r>
          </w:p>
        </w:tc>
        <w:tc>
          <w:tcPr>
            <w:tcW w:w="123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59E3C144" w14:textId="77777777" w:rsidR="00F30860" w:rsidRDefault="00892605">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1.27E+01</w:t>
            </w:r>
          </w:p>
        </w:tc>
        <w:tc>
          <w:tcPr>
            <w:tcW w:w="90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117A2632"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7.5193</w:t>
            </w:r>
          </w:p>
        </w:tc>
        <w:tc>
          <w:tcPr>
            <w:tcW w:w="55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16181380"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14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34B0C5FB"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0.006104</w:t>
            </w:r>
          </w:p>
        </w:tc>
      </w:tr>
      <w:tr w:rsidR="00F30860" w14:paraId="599874A5" w14:textId="77777777">
        <w:trPr>
          <w:trHeight w:val="330"/>
        </w:trPr>
        <w:tc>
          <w:tcPr>
            <w:tcW w:w="456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52885F89"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Mean Summer SST</w:t>
            </w:r>
          </w:p>
        </w:tc>
        <w:tc>
          <w:tcPr>
            <w:tcW w:w="99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54C5F072" w14:textId="77777777" w:rsidR="00F30860" w:rsidRDefault="00892605">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-2.59E-01</w:t>
            </w:r>
          </w:p>
        </w:tc>
        <w:tc>
          <w:tcPr>
            <w:tcW w:w="123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48A631E9" w14:textId="77777777" w:rsidR="00F30860" w:rsidRDefault="00892605">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1.66E+01</w:t>
            </w:r>
          </w:p>
        </w:tc>
        <w:tc>
          <w:tcPr>
            <w:tcW w:w="90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2AD59216"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1.9263</w:t>
            </w:r>
          </w:p>
        </w:tc>
        <w:tc>
          <w:tcPr>
            <w:tcW w:w="55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5E5212AF"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14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0DA3A25D"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0.1651659</w:t>
            </w:r>
          </w:p>
        </w:tc>
      </w:tr>
      <w:tr w:rsidR="00F30860" w14:paraId="69DBC305" w14:textId="77777777">
        <w:trPr>
          <w:trHeight w:val="330"/>
        </w:trPr>
        <w:tc>
          <w:tcPr>
            <w:tcW w:w="456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48BFB3E2"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Site Mean Summer SST</w:t>
            </w:r>
          </w:p>
        </w:tc>
        <w:tc>
          <w:tcPr>
            <w:tcW w:w="99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7D64CC0D" w14:textId="77777777" w:rsidR="00F30860" w:rsidRDefault="00892605">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-1.79E+00</w:t>
            </w:r>
          </w:p>
        </w:tc>
        <w:tc>
          <w:tcPr>
            <w:tcW w:w="123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1EF4FE98" w14:textId="77777777" w:rsidR="00F30860" w:rsidRDefault="00892605">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1.87E-01</w:t>
            </w:r>
          </w:p>
        </w:tc>
        <w:tc>
          <w:tcPr>
            <w:tcW w:w="90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37D7C80A"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15.2225</w:t>
            </w:r>
          </w:p>
        </w:tc>
        <w:tc>
          <w:tcPr>
            <w:tcW w:w="55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6C21F1A9"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14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6D40CBEA"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9.56E-05</w:t>
            </w:r>
          </w:p>
        </w:tc>
      </w:tr>
      <w:tr w:rsidR="00F30860" w14:paraId="7F86C985" w14:textId="77777777">
        <w:trPr>
          <w:trHeight w:val="330"/>
        </w:trPr>
        <w:tc>
          <w:tcPr>
            <w:tcW w:w="456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2ED59020"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Mean Spring SST</w:t>
            </w:r>
          </w:p>
        </w:tc>
        <w:tc>
          <w:tcPr>
            <w:tcW w:w="99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5206F863" w14:textId="77777777" w:rsidR="00F30860" w:rsidRDefault="00892605">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-5.95E-01</w:t>
            </w:r>
          </w:p>
        </w:tc>
        <w:tc>
          <w:tcPr>
            <w:tcW w:w="123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7073C2DB" w14:textId="77777777" w:rsidR="00F30860" w:rsidRDefault="00892605">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4.58E-01</w:t>
            </w:r>
          </w:p>
        </w:tc>
        <w:tc>
          <w:tcPr>
            <w:tcW w:w="90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2407440C"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0.97</w:t>
            </w:r>
          </w:p>
        </w:tc>
        <w:tc>
          <w:tcPr>
            <w:tcW w:w="55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45CA36D5"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14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79A6653D"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0.3246749</w:t>
            </w:r>
          </w:p>
        </w:tc>
      </w:tr>
      <w:tr w:rsidR="00F30860" w14:paraId="7912D1D0" w14:textId="77777777">
        <w:trPr>
          <w:trHeight w:val="330"/>
        </w:trPr>
        <w:tc>
          <w:tcPr>
            <w:tcW w:w="456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70EDF6F6"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Site Mean Spring SST</w:t>
            </w:r>
          </w:p>
        </w:tc>
        <w:tc>
          <w:tcPr>
            <w:tcW w:w="99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7428411D" w14:textId="77777777" w:rsidR="00F30860" w:rsidRDefault="00892605">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2.24E+00</w:t>
            </w:r>
          </w:p>
        </w:tc>
        <w:tc>
          <w:tcPr>
            <w:tcW w:w="123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4756D837" w14:textId="77777777" w:rsidR="00F30860" w:rsidRDefault="00892605">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3.60E-01</w:t>
            </w:r>
          </w:p>
        </w:tc>
        <w:tc>
          <w:tcPr>
            <w:tcW w:w="90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69B1985C"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13.9348</w:t>
            </w:r>
          </w:p>
        </w:tc>
        <w:tc>
          <w:tcPr>
            <w:tcW w:w="55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5D2EEE37"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14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6C75AA4A"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0.0001893</w:t>
            </w:r>
          </w:p>
        </w:tc>
      </w:tr>
      <w:tr w:rsidR="00F30860" w14:paraId="6CF80E2E" w14:textId="77777777">
        <w:trPr>
          <w:trHeight w:val="330"/>
        </w:trPr>
        <w:tc>
          <w:tcPr>
            <w:tcW w:w="456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62081F5B"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Mean Spring Kelp Biomass</w:t>
            </w:r>
          </w:p>
        </w:tc>
        <w:tc>
          <w:tcPr>
            <w:tcW w:w="99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6CA7DD91" w14:textId="77777777" w:rsidR="00F30860" w:rsidRDefault="00892605">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9.80E-04</w:t>
            </w:r>
          </w:p>
        </w:tc>
        <w:tc>
          <w:tcPr>
            <w:tcW w:w="123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7EEBF903" w14:textId="77777777" w:rsidR="00F30860" w:rsidRDefault="00892605">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5.99E-01</w:t>
            </w:r>
          </w:p>
        </w:tc>
        <w:tc>
          <w:tcPr>
            <w:tcW w:w="90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3DBCD350"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35.797</w:t>
            </w:r>
          </w:p>
        </w:tc>
        <w:tc>
          <w:tcPr>
            <w:tcW w:w="55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10037B35"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14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709A5D3E"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2.19E-09</w:t>
            </w:r>
          </w:p>
        </w:tc>
      </w:tr>
      <w:tr w:rsidR="00F30860" w14:paraId="0B1374EF" w14:textId="77777777">
        <w:trPr>
          <w:trHeight w:val="330"/>
        </w:trPr>
        <w:tc>
          <w:tcPr>
            <w:tcW w:w="456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0344E1E4"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Site Mean Spring Kelp Biomass</w:t>
            </w:r>
          </w:p>
        </w:tc>
        <w:tc>
          <w:tcPr>
            <w:tcW w:w="99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049A9FF4" w14:textId="77777777" w:rsidR="00F30860" w:rsidRDefault="00892605">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5.07E-04</w:t>
            </w:r>
          </w:p>
        </w:tc>
        <w:tc>
          <w:tcPr>
            <w:tcW w:w="123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3AF708FE" w14:textId="77777777" w:rsidR="00F30860" w:rsidRDefault="00892605">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1.64E-04</w:t>
            </w:r>
          </w:p>
        </w:tc>
        <w:tc>
          <w:tcPr>
            <w:tcW w:w="90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3220CF55"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0.2826</w:t>
            </w:r>
          </w:p>
        </w:tc>
        <w:tc>
          <w:tcPr>
            <w:tcW w:w="55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2FBEBCFB"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14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4364BF80"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0.5950214</w:t>
            </w:r>
          </w:p>
        </w:tc>
      </w:tr>
      <w:tr w:rsidR="00F30860" w14:paraId="5144B497" w14:textId="77777777">
        <w:trPr>
          <w:trHeight w:val="330"/>
        </w:trPr>
        <w:tc>
          <w:tcPr>
            <w:tcW w:w="456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0479A9BA"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Year</w:t>
            </w:r>
          </w:p>
        </w:tc>
        <w:tc>
          <w:tcPr>
            <w:tcW w:w="99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4A710130" w14:textId="77777777" w:rsidR="00F30860" w:rsidRDefault="00892605">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-4.31E+00</w:t>
            </w:r>
          </w:p>
        </w:tc>
        <w:tc>
          <w:tcPr>
            <w:tcW w:w="123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6C476640" w14:textId="77777777" w:rsidR="00F30860" w:rsidRDefault="00892605">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4.04E+00</w:t>
            </w:r>
          </w:p>
        </w:tc>
        <w:tc>
          <w:tcPr>
            <w:tcW w:w="90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0A2AA0F6"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247.4188</w:t>
            </w:r>
          </w:p>
        </w:tc>
        <w:tc>
          <w:tcPr>
            <w:tcW w:w="55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206DACA6"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36</w:t>
            </w:r>
          </w:p>
        </w:tc>
        <w:tc>
          <w:tcPr>
            <w:tcW w:w="114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2A852762"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&lt;2.2E-16</w:t>
            </w:r>
          </w:p>
        </w:tc>
      </w:tr>
      <w:tr w:rsidR="00F30860" w14:paraId="1FE13399" w14:textId="77777777">
        <w:trPr>
          <w:trHeight w:val="330"/>
        </w:trPr>
        <w:tc>
          <w:tcPr>
            <w:tcW w:w="456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53D0E477"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Mean Spring SST*Year</w:t>
            </w:r>
          </w:p>
        </w:tc>
        <w:tc>
          <w:tcPr>
            <w:tcW w:w="99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FD97A62" w14:textId="77777777" w:rsidR="00F30860" w:rsidRDefault="00892605">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4.22E-01</w:t>
            </w:r>
          </w:p>
        </w:tc>
        <w:tc>
          <w:tcPr>
            <w:tcW w:w="123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2538AA37" w14:textId="77777777" w:rsidR="00F30860" w:rsidRDefault="00892605">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2.89E-01</w:t>
            </w:r>
          </w:p>
        </w:tc>
        <w:tc>
          <w:tcPr>
            <w:tcW w:w="90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09E6C4B1"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58.3082</w:t>
            </w:r>
          </w:p>
        </w:tc>
        <w:tc>
          <w:tcPr>
            <w:tcW w:w="55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7514836E"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36</w:t>
            </w:r>
          </w:p>
        </w:tc>
        <w:tc>
          <w:tcPr>
            <w:tcW w:w="114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2F02F797"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0.010733</w:t>
            </w:r>
          </w:p>
        </w:tc>
      </w:tr>
      <w:tr w:rsidR="00F30860" w14:paraId="1C44992A" w14:textId="77777777">
        <w:trPr>
          <w:trHeight w:val="330"/>
        </w:trPr>
        <w:tc>
          <w:tcPr>
            <w:tcW w:w="456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1D8542F6"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Urban Pixel Fraction*Mean Spring SST</w:t>
            </w:r>
          </w:p>
        </w:tc>
        <w:tc>
          <w:tcPr>
            <w:tcW w:w="99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1C668AB2" w14:textId="77777777" w:rsidR="00F30860" w:rsidRDefault="00892605">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2.01E-01</w:t>
            </w:r>
          </w:p>
        </w:tc>
        <w:tc>
          <w:tcPr>
            <w:tcW w:w="123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24E39267" w14:textId="77777777" w:rsidR="00F30860" w:rsidRDefault="00892605">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4.54E-01</w:t>
            </w:r>
          </w:p>
        </w:tc>
        <w:tc>
          <w:tcPr>
            <w:tcW w:w="90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497434B0"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0.1965</w:t>
            </w:r>
          </w:p>
        </w:tc>
        <w:tc>
          <w:tcPr>
            <w:tcW w:w="55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0A16116B"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14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0BA6E24F"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0.6575251</w:t>
            </w:r>
          </w:p>
        </w:tc>
      </w:tr>
      <w:tr w:rsidR="00F30860" w14:paraId="0BBB3C68" w14:textId="77777777">
        <w:trPr>
          <w:trHeight w:val="330"/>
        </w:trPr>
        <w:tc>
          <w:tcPr>
            <w:tcW w:w="456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0EB49709"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Site Mean Urban Pixel Fraction*Site Mean Spring SST</w:t>
            </w:r>
          </w:p>
        </w:tc>
        <w:tc>
          <w:tcPr>
            <w:tcW w:w="99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4112DF47" w14:textId="77777777" w:rsidR="00F30860" w:rsidRDefault="00892605">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1.02E+00</w:t>
            </w:r>
          </w:p>
        </w:tc>
        <w:tc>
          <w:tcPr>
            <w:tcW w:w="123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0C0C8AAD" w14:textId="77777777" w:rsidR="00F30860" w:rsidRDefault="00892605">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7.73E-01</w:t>
            </w:r>
          </w:p>
        </w:tc>
        <w:tc>
          <w:tcPr>
            <w:tcW w:w="90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5830C731"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1.732</w:t>
            </w:r>
          </w:p>
        </w:tc>
        <w:tc>
          <w:tcPr>
            <w:tcW w:w="55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6256936B"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14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2E6249F0"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0.1881566</w:t>
            </w:r>
          </w:p>
        </w:tc>
      </w:tr>
    </w:tbl>
    <w:p w14:paraId="29090872" w14:textId="77777777" w:rsidR="00F30860" w:rsidRDefault="00F30860"/>
    <w:p w14:paraId="5A95CCC3" w14:textId="77777777" w:rsidR="00F30860" w:rsidRDefault="00892605">
      <w:r>
        <w:t xml:space="preserve">Table 1: Biomass model results.  p-values represent the output of Type II Wald </w:t>
      </w:r>
      <w:proofErr w:type="spellStart"/>
      <w:r>
        <w:t>chisquare</w:t>
      </w:r>
      <w:proofErr w:type="spellEnd"/>
      <w:r>
        <w:t xml:space="preserve"> tests, implemented via the </w:t>
      </w:r>
      <w:proofErr w:type="spellStart"/>
      <w:proofErr w:type="gramStart"/>
      <w:r>
        <w:t>Anova</w:t>
      </w:r>
      <w:proofErr w:type="spellEnd"/>
      <w:r>
        <w:t>(</w:t>
      </w:r>
      <w:proofErr w:type="gramEnd"/>
      <w:r>
        <w:t xml:space="preserve">) function in the car package for R version XXX. Coefficient estimates and standard errors for year and year*spring interaction term presented as mean values for clarity, as these categorical variables have 37 levels each. </w:t>
      </w:r>
    </w:p>
    <w:p w14:paraId="3FDD3C64" w14:textId="77777777" w:rsidR="00F30860" w:rsidRDefault="00F30860"/>
    <w:p w14:paraId="2562A338" w14:textId="77777777" w:rsidR="00F30860" w:rsidRDefault="00F30860"/>
    <w:p w14:paraId="541C5B7B" w14:textId="77777777" w:rsidR="00F30860" w:rsidRDefault="00F30860"/>
    <w:tbl>
      <w:tblPr>
        <w:tblStyle w:val="a0"/>
        <w:tblW w:w="9810" w:type="dxa"/>
        <w:tblBorders>
          <w:top w:val="nil"/>
          <w:left w:val="nil"/>
          <w:bottom w:val="nil"/>
          <w:right w:val="nil"/>
          <w:insideH w:val="nil"/>
          <w:insideV w:val="nil"/>
        </w:tblBorders>
        <w:tblLayout w:type="fixed"/>
        <w:tblLook w:val="0600" w:firstRow="0" w:lastRow="0" w:firstColumn="0" w:lastColumn="0" w:noHBand="1" w:noVBand="1"/>
      </w:tblPr>
      <w:tblGrid>
        <w:gridCol w:w="4635"/>
        <w:gridCol w:w="1275"/>
        <w:gridCol w:w="1125"/>
        <w:gridCol w:w="870"/>
        <w:gridCol w:w="495"/>
        <w:gridCol w:w="1410"/>
      </w:tblGrid>
      <w:tr w:rsidR="00F30860" w14:paraId="183B01D8" w14:textId="77777777">
        <w:trPr>
          <w:trHeight w:val="330"/>
        </w:trPr>
        <w:tc>
          <w:tcPr>
            <w:tcW w:w="463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5EEE6A1A" w14:textId="77777777" w:rsidR="00F30860" w:rsidRDefault="00892605">
            <w:pPr>
              <w:widowControl w:val="0"/>
              <w:rPr>
                <w:rFonts w:ascii="Times New Roman" w:eastAsia="Times New Roman" w:hAnsi="Times New Roman" w:cs="Times New Roman"/>
                <w:b/>
                <w:sz w:val="20"/>
                <w:szCs w:val="20"/>
              </w:rPr>
            </w:pPr>
            <w:r>
              <w:rPr>
                <w:rFonts w:ascii="Times New Roman" w:eastAsia="Times New Roman" w:hAnsi="Times New Roman" w:cs="Times New Roman"/>
                <w:b/>
                <w:sz w:val="20"/>
                <w:szCs w:val="20"/>
              </w:rPr>
              <w:t>Parameter</w:t>
            </w:r>
          </w:p>
        </w:tc>
        <w:tc>
          <w:tcPr>
            <w:tcW w:w="127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7B696147" w14:textId="77777777" w:rsidR="00F30860" w:rsidRDefault="00892605">
            <w:pPr>
              <w:widowControl w:val="0"/>
              <w:rPr>
                <w:rFonts w:ascii="Times New Roman" w:eastAsia="Times New Roman" w:hAnsi="Times New Roman" w:cs="Times New Roman"/>
                <w:b/>
                <w:sz w:val="20"/>
                <w:szCs w:val="20"/>
              </w:rPr>
            </w:pPr>
            <w:r>
              <w:rPr>
                <w:rFonts w:ascii="Times New Roman" w:eastAsia="Times New Roman" w:hAnsi="Times New Roman" w:cs="Times New Roman"/>
                <w:b/>
                <w:sz w:val="20"/>
                <w:szCs w:val="20"/>
              </w:rPr>
              <w:t>Estimate</w:t>
            </w:r>
          </w:p>
        </w:tc>
        <w:tc>
          <w:tcPr>
            <w:tcW w:w="1125"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14C5C7F9" w14:textId="77777777" w:rsidR="00F30860" w:rsidRDefault="00892605">
            <w:pPr>
              <w:widowControl w:val="0"/>
              <w:rPr>
                <w:rFonts w:ascii="Times New Roman" w:eastAsia="Times New Roman" w:hAnsi="Times New Roman" w:cs="Times New Roman"/>
                <w:b/>
                <w:sz w:val="20"/>
                <w:szCs w:val="20"/>
              </w:rPr>
            </w:pPr>
            <w:r>
              <w:rPr>
                <w:rFonts w:ascii="Times New Roman" w:eastAsia="Times New Roman" w:hAnsi="Times New Roman" w:cs="Times New Roman"/>
                <w:b/>
                <w:sz w:val="20"/>
                <w:szCs w:val="20"/>
              </w:rPr>
              <w:t>Std. Error</w:t>
            </w:r>
          </w:p>
        </w:tc>
        <w:tc>
          <w:tcPr>
            <w:tcW w:w="87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02955395" w14:textId="77777777" w:rsidR="00F30860" w:rsidRDefault="00892605">
            <w:pPr>
              <w:widowControl w:val="0"/>
              <w:rPr>
                <w:rFonts w:ascii="Times New Roman" w:eastAsia="Times New Roman" w:hAnsi="Times New Roman" w:cs="Times New Roman"/>
                <w:b/>
                <w:sz w:val="20"/>
                <w:szCs w:val="20"/>
              </w:rPr>
            </w:pPr>
            <w:proofErr w:type="spellStart"/>
            <w:r>
              <w:rPr>
                <w:rFonts w:ascii="Times New Roman" w:eastAsia="Times New Roman" w:hAnsi="Times New Roman" w:cs="Times New Roman"/>
                <w:b/>
                <w:sz w:val="20"/>
                <w:szCs w:val="20"/>
              </w:rPr>
              <w:t>Chisq</w:t>
            </w:r>
            <w:proofErr w:type="spellEnd"/>
          </w:p>
        </w:tc>
        <w:tc>
          <w:tcPr>
            <w:tcW w:w="495"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35B4307B" w14:textId="77777777" w:rsidR="00F30860" w:rsidRDefault="00892605">
            <w:pPr>
              <w:widowControl w:val="0"/>
              <w:rPr>
                <w:rFonts w:ascii="Times New Roman" w:eastAsia="Times New Roman" w:hAnsi="Times New Roman" w:cs="Times New Roman"/>
                <w:b/>
                <w:sz w:val="20"/>
                <w:szCs w:val="20"/>
              </w:rPr>
            </w:pPr>
            <w:proofErr w:type="spellStart"/>
            <w:r>
              <w:rPr>
                <w:rFonts w:ascii="Times New Roman" w:eastAsia="Times New Roman" w:hAnsi="Times New Roman" w:cs="Times New Roman"/>
                <w:b/>
                <w:sz w:val="20"/>
                <w:szCs w:val="20"/>
              </w:rPr>
              <w:t>Df</w:t>
            </w:r>
            <w:proofErr w:type="spellEnd"/>
          </w:p>
        </w:tc>
        <w:tc>
          <w:tcPr>
            <w:tcW w:w="141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5CB49EC0" w14:textId="77777777" w:rsidR="00F30860" w:rsidRDefault="00892605">
            <w:pPr>
              <w:widowControl w:val="0"/>
              <w:rPr>
                <w:rFonts w:ascii="Times New Roman" w:eastAsia="Times New Roman" w:hAnsi="Times New Roman" w:cs="Times New Roman"/>
                <w:b/>
                <w:sz w:val="20"/>
                <w:szCs w:val="20"/>
              </w:rPr>
            </w:pPr>
            <w:proofErr w:type="spellStart"/>
            <w:r>
              <w:rPr>
                <w:rFonts w:ascii="Times New Roman" w:eastAsia="Times New Roman" w:hAnsi="Times New Roman" w:cs="Times New Roman"/>
                <w:b/>
                <w:sz w:val="20"/>
                <w:szCs w:val="20"/>
              </w:rPr>
              <w:t>Pr</w:t>
            </w:r>
            <w:proofErr w:type="spellEnd"/>
            <w:r>
              <w:rPr>
                <w:rFonts w:ascii="Times New Roman" w:eastAsia="Times New Roman" w:hAnsi="Times New Roman" w:cs="Times New Roman"/>
                <w:b/>
                <w:sz w:val="20"/>
                <w:szCs w:val="20"/>
              </w:rPr>
              <w:t>(&gt;</w:t>
            </w:r>
            <w:proofErr w:type="spellStart"/>
            <w:r>
              <w:rPr>
                <w:rFonts w:ascii="Times New Roman" w:eastAsia="Times New Roman" w:hAnsi="Times New Roman" w:cs="Times New Roman"/>
                <w:b/>
                <w:sz w:val="20"/>
                <w:szCs w:val="20"/>
              </w:rPr>
              <w:t>Chisq</w:t>
            </w:r>
            <w:proofErr w:type="spellEnd"/>
            <w:r>
              <w:rPr>
                <w:rFonts w:ascii="Times New Roman" w:eastAsia="Times New Roman" w:hAnsi="Times New Roman" w:cs="Times New Roman"/>
                <w:b/>
                <w:sz w:val="20"/>
                <w:szCs w:val="20"/>
              </w:rPr>
              <w:t>)</w:t>
            </w:r>
          </w:p>
        </w:tc>
      </w:tr>
      <w:tr w:rsidR="00F30860" w14:paraId="4D37F688" w14:textId="77777777">
        <w:trPr>
          <w:trHeight w:val="315"/>
        </w:trPr>
        <w:tc>
          <w:tcPr>
            <w:tcW w:w="463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2AC289FF"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Urban Pixel Fraction</w:t>
            </w:r>
          </w:p>
        </w:tc>
        <w:tc>
          <w:tcPr>
            <w:tcW w:w="127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0434BCE7"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-5.136441</w:t>
            </w:r>
          </w:p>
        </w:tc>
        <w:tc>
          <w:tcPr>
            <w:tcW w:w="112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763FA568"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9.181929</w:t>
            </w:r>
          </w:p>
        </w:tc>
        <w:tc>
          <w:tcPr>
            <w:tcW w:w="87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02B98F88"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0.6608 1</w:t>
            </w:r>
          </w:p>
        </w:tc>
        <w:tc>
          <w:tcPr>
            <w:tcW w:w="49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23C3F48D"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41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2F899C25"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0.4162818</w:t>
            </w:r>
          </w:p>
        </w:tc>
      </w:tr>
      <w:tr w:rsidR="00F30860" w14:paraId="7C02AAC3" w14:textId="77777777">
        <w:trPr>
          <w:trHeight w:val="315"/>
        </w:trPr>
        <w:tc>
          <w:tcPr>
            <w:tcW w:w="463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76F996FF"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Site Mean Urban Pixel Fraction</w:t>
            </w:r>
          </w:p>
        </w:tc>
        <w:tc>
          <w:tcPr>
            <w:tcW w:w="127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60229B70"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-17.571096</w:t>
            </w:r>
          </w:p>
        </w:tc>
        <w:tc>
          <w:tcPr>
            <w:tcW w:w="112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2AB1F99F"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12.973908</w:t>
            </w:r>
          </w:p>
        </w:tc>
        <w:tc>
          <w:tcPr>
            <w:tcW w:w="87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08C20BC0"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0.3623</w:t>
            </w:r>
          </w:p>
        </w:tc>
        <w:tc>
          <w:tcPr>
            <w:tcW w:w="49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17498710"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41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7ACF4122"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0.5472069</w:t>
            </w:r>
          </w:p>
        </w:tc>
      </w:tr>
      <w:tr w:rsidR="00F30860" w14:paraId="6BD9A243" w14:textId="77777777">
        <w:trPr>
          <w:trHeight w:val="330"/>
        </w:trPr>
        <w:tc>
          <w:tcPr>
            <w:tcW w:w="463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0D5DECF6"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Mean Summer SST</w:t>
            </w:r>
          </w:p>
        </w:tc>
        <w:tc>
          <w:tcPr>
            <w:tcW w:w="127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67583F0E"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-0.306694</w:t>
            </w:r>
          </w:p>
        </w:tc>
        <w:tc>
          <w:tcPr>
            <w:tcW w:w="112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3F77E3F0"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0.057383</w:t>
            </w:r>
          </w:p>
        </w:tc>
        <w:tc>
          <w:tcPr>
            <w:tcW w:w="87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75703E95"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28.5657</w:t>
            </w:r>
          </w:p>
        </w:tc>
        <w:tc>
          <w:tcPr>
            <w:tcW w:w="49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6E1DD682"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41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09BB2726"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9.06E-08</w:t>
            </w:r>
          </w:p>
        </w:tc>
      </w:tr>
      <w:tr w:rsidR="00F30860" w14:paraId="71CDDEAB" w14:textId="77777777">
        <w:trPr>
          <w:trHeight w:val="315"/>
        </w:trPr>
        <w:tc>
          <w:tcPr>
            <w:tcW w:w="463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1732CCCB"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Site Mean Summer SST</w:t>
            </w:r>
          </w:p>
        </w:tc>
        <w:tc>
          <w:tcPr>
            <w:tcW w:w="127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12E74351"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-1.636121</w:t>
            </w:r>
          </w:p>
        </w:tc>
        <w:tc>
          <w:tcPr>
            <w:tcW w:w="112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4D0E3D69"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0.450943</w:t>
            </w:r>
          </w:p>
        </w:tc>
        <w:tc>
          <w:tcPr>
            <w:tcW w:w="87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3656CDD2"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13.164</w:t>
            </w:r>
          </w:p>
        </w:tc>
        <w:tc>
          <w:tcPr>
            <w:tcW w:w="49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3B22C19D"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41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3F6A7316"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0.0002854</w:t>
            </w:r>
          </w:p>
        </w:tc>
      </w:tr>
      <w:tr w:rsidR="00F30860" w14:paraId="15C21C92" w14:textId="77777777">
        <w:trPr>
          <w:trHeight w:val="315"/>
        </w:trPr>
        <w:tc>
          <w:tcPr>
            <w:tcW w:w="463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01E4317F"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Mean Spring SST</w:t>
            </w:r>
          </w:p>
        </w:tc>
        <w:tc>
          <w:tcPr>
            <w:tcW w:w="127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2A4B93DA"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-4.847213</w:t>
            </w:r>
          </w:p>
        </w:tc>
        <w:tc>
          <w:tcPr>
            <w:tcW w:w="112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3073ED50"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3.853077</w:t>
            </w:r>
          </w:p>
        </w:tc>
        <w:tc>
          <w:tcPr>
            <w:tcW w:w="87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6A63DBBE"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1.8303</w:t>
            </w:r>
          </w:p>
        </w:tc>
        <w:tc>
          <w:tcPr>
            <w:tcW w:w="49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13F20562"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41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46C52FA8"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0.1760877</w:t>
            </w:r>
          </w:p>
        </w:tc>
      </w:tr>
      <w:tr w:rsidR="00F30860" w14:paraId="3D922EBF" w14:textId="77777777">
        <w:trPr>
          <w:trHeight w:val="315"/>
        </w:trPr>
        <w:tc>
          <w:tcPr>
            <w:tcW w:w="463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52CECD07"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Site Mean Spring SST</w:t>
            </w:r>
          </w:p>
        </w:tc>
        <w:tc>
          <w:tcPr>
            <w:tcW w:w="127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629C6407"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2.224946</w:t>
            </w:r>
          </w:p>
        </w:tc>
        <w:tc>
          <w:tcPr>
            <w:tcW w:w="112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24B63C42"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0.58663</w:t>
            </w:r>
          </w:p>
        </w:tc>
        <w:tc>
          <w:tcPr>
            <w:tcW w:w="87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7E327009"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16.7639</w:t>
            </w:r>
          </w:p>
        </w:tc>
        <w:tc>
          <w:tcPr>
            <w:tcW w:w="49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70011515"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41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7492C4BB"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4.23E-05</w:t>
            </w:r>
          </w:p>
        </w:tc>
      </w:tr>
      <w:tr w:rsidR="00F30860" w14:paraId="1D28B2FE" w14:textId="77777777">
        <w:trPr>
          <w:trHeight w:val="315"/>
        </w:trPr>
        <w:tc>
          <w:tcPr>
            <w:tcW w:w="463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2C18361F"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Mean Spring Kelp Percent Cover</w:t>
            </w:r>
          </w:p>
        </w:tc>
        <w:tc>
          <w:tcPr>
            <w:tcW w:w="127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37E109D8"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3.078701</w:t>
            </w:r>
          </w:p>
        </w:tc>
        <w:tc>
          <w:tcPr>
            <w:tcW w:w="112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4F43815A"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0.253758</w:t>
            </w:r>
          </w:p>
        </w:tc>
        <w:tc>
          <w:tcPr>
            <w:tcW w:w="87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6BC64A63"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147.1955</w:t>
            </w:r>
          </w:p>
        </w:tc>
        <w:tc>
          <w:tcPr>
            <w:tcW w:w="49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31209900"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41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4A9A512B"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&lt; 2.2e-16</w:t>
            </w:r>
          </w:p>
        </w:tc>
      </w:tr>
      <w:tr w:rsidR="00F30860" w14:paraId="08BB69B4" w14:textId="77777777">
        <w:trPr>
          <w:trHeight w:val="315"/>
        </w:trPr>
        <w:tc>
          <w:tcPr>
            <w:tcW w:w="463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3D6781FB"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Site Mean Spring Kelp Percent Cover</w:t>
            </w:r>
          </w:p>
        </w:tc>
        <w:tc>
          <w:tcPr>
            <w:tcW w:w="127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46F24D81"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3.705473</w:t>
            </w:r>
          </w:p>
        </w:tc>
        <w:tc>
          <w:tcPr>
            <w:tcW w:w="112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5894271A"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1.847168</w:t>
            </w:r>
          </w:p>
        </w:tc>
        <w:tc>
          <w:tcPr>
            <w:tcW w:w="87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46ACF719"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4.0242</w:t>
            </w:r>
          </w:p>
        </w:tc>
        <w:tc>
          <w:tcPr>
            <w:tcW w:w="49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74904E13"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41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5F10207E"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0.0448531</w:t>
            </w:r>
          </w:p>
        </w:tc>
      </w:tr>
      <w:tr w:rsidR="00F30860" w14:paraId="759CE191" w14:textId="77777777">
        <w:trPr>
          <w:trHeight w:val="330"/>
        </w:trPr>
        <w:tc>
          <w:tcPr>
            <w:tcW w:w="463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18D2CF65"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Year</w:t>
            </w:r>
          </w:p>
        </w:tc>
        <w:tc>
          <w:tcPr>
            <w:tcW w:w="127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6A6B2796"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-0.016062</w:t>
            </w:r>
          </w:p>
        </w:tc>
        <w:tc>
          <w:tcPr>
            <w:tcW w:w="112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2BDA93CA"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0.029101</w:t>
            </w:r>
          </w:p>
        </w:tc>
        <w:tc>
          <w:tcPr>
            <w:tcW w:w="87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7B646E3E"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24.3438</w:t>
            </w:r>
          </w:p>
        </w:tc>
        <w:tc>
          <w:tcPr>
            <w:tcW w:w="49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56E633C3"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36</w:t>
            </w:r>
          </w:p>
        </w:tc>
        <w:tc>
          <w:tcPr>
            <w:tcW w:w="141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585CA7C4"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8.06E-07</w:t>
            </w:r>
          </w:p>
        </w:tc>
      </w:tr>
      <w:tr w:rsidR="00F30860" w14:paraId="4E0F3FD4" w14:textId="77777777">
        <w:trPr>
          <w:trHeight w:val="315"/>
        </w:trPr>
        <w:tc>
          <w:tcPr>
            <w:tcW w:w="463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1E866FF0"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Mean Spring SST*Year</w:t>
            </w:r>
          </w:p>
        </w:tc>
        <w:tc>
          <w:tcPr>
            <w:tcW w:w="127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26811232"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0.002377</w:t>
            </w:r>
          </w:p>
        </w:tc>
        <w:tc>
          <w:tcPr>
            <w:tcW w:w="112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40A3D0FF"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0.001926</w:t>
            </w:r>
          </w:p>
        </w:tc>
        <w:tc>
          <w:tcPr>
            <w:tcW w:w="87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67958F64"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1.5232</w:t>
            </w:r>
          </w:p>
        </w:tc>
        <w:tc>
          <w:tcPr>
            <w:tcW w:w="49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6FAAD77A"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36</w:t>
            </w:r>
          </w:p>
        </w:tc>
        <w:tc>
          <w:tcPr>
            <w:tcW w:w="141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08194F98"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0.2171363</w:t>
            </w:r>
          </w:p>
        </w:tc>
      </w:tr>
      <w:tr w:rsidR="00F30860" w14:paraId="401A5279" w14:textId="77777777">
        <w:trPr>
          <w:trHeight w:val="315"/>
        </w:trPr>
        <w:tc>
          <w:tcPr>
            <w:tcW w:w="463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3A10780A"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Urban Pixel Fraction*Mean Spring SST</w:t>
            </w:r>
          </w:p>
        </w:tc>
        <w:tc>
          <w:tcPr>
            <w:tcW w:w="127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24D9F12D"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-0.041713</w:t>
            </w:r>
          </w:p>
        </w:tc>
        <w:tc>
          <w:tcPr>
            <w:tcW w:w="112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58060125"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0.365793</w:t>
            </w:r>
          </w:p>
        </w:tc>
        <w:tc>
          <w:tcPr>
            <w:tcW w:w="87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7966D250"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0.013</w:t>
            </w:r>
          </w:p>
        </w:tc>
        <w:tc>
          <w:tcPr>
            <w:tcW w:w="49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789F3A26"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41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0F86C403"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0.9092098</w:t>
            </w:r>
          </w:p>
        </w:tc>
      </w:tr>
      <w:tr w:rsidR="00F30860" w14:paraId="7D078FBE" w14:textId="77777777">
        <w:trPr>
          <w:trHeight w:val="315"/>
        </w:trPr>
        <w:tc>
          <w:tcPr>
            <w:tcW w:w="463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4CDACC50"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Site Mean Urban Pixel Fraction*Site Mean Spring SST</w:t>
            </w:r>
          </w:p>
        </w:tc>
        <w:tc>
          <w:tcPr>
            <w:tcW w:w="127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00DD0989"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1.334874</w:t>
            </w:r>
          </w:p>
        </w:tc>
        <w:tc>
          <w:tcPr>
            <w:tcW w:w="112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3AC37289"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0.658748</w:t>
            </w:r>
          </w:p>
        </w:tc>
        <w:tc>
          <w:tcPr>
            <w:tcW w:w="87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770DBA39"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4.1062</w:t>
            </w:r>
          </w:p>
        </w:tc>
        <w:tc>
          <w:tcPr>
            <w:tcW w:w="49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64AE1ACF"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41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06476C04"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0.042726</w:t>
            </w:r>
          </w:p>
        </w:tc>
      </w:tr>
    </w:tbl>
    <w:p w14:paraId="2622785E" w14:textId="77777777" w:rsidR="00F30860" w:rsidRDefault="00F30860"/>
    <w:p w14:paraId="137069DF" w14:textId="77777777" w:rsidR="00F30860" w:rsidRDefault="00892605">
      <w:r>
        <w:t xml:space="preserve">Table 2: </w:t>
      </w:r>
    </w:p>
    <w:p w14:paraId="5A9A3A92" w14:textId="78A29754" w:rsidR="00F30860" w:rsidRDefault="00892605">
      <w:r>
        <w:t xml:space="preserve">Cover model results.  p-values represent the output of Type II Wald </w:t>
      </w:r>
      <w:proofErr w:type="spellStart"/>
      <w:r>
        <w:t>chisquare</w:t>
      </w:r>
      <w:proofErr w:type="spellEnd"/>
      <w:r>
        <w:t xml:space="preserve"> tests, implemented via the </w:t>
      </w:r>
      <w:proofErr w:type="spellStart"/>
      <w:proofErr w:type="gramStart"/>
      <w:r>
        <w:t>Anova</w:t>
      </w:r>
      <w:proofErr w:type="spellEnd"/>
      <w:r>
        <w:t>(</w:t>
      </w:r>
      <w:proofErr w:type="gramEnd"/>
      <w:r>
        <w:t xml:space="preserve">) function in the </w:t>
      </w:r>
      <w:r w:rsidRPr="0078164D">
        <w:rPr>
          <w:i/>
          <w:iCs/>
        </w:rPr>
        <w:t>car</w:t>
      </w:r>
      <w:r>
        <w:t xml:space="preserve"> package</w:t>
      </w:r>
      <w:r w:rsidR="00AC1B36">
        <w:t xml:space="preserve"> </w:t>
      </w:r>
      <w:sdt>
        <w:sdtPr>
          <w:rPr>
            <w:color w:val="000000"/>
          </w:rPr>
          <w:tag w:val="MENDELEY_CITATION_v3_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"/>
          <w:id w:val="-1221127319"/>
          <w:placeholder>
            <w:docPart w:val="DefaultPlaceholder_-1854013440"/>
          </w:placeholder>
        </w:sdtPr>
        <w:sdtContent>
          <w:r w:rsidR="00CA7152" w:rsidRPr="00CA7152">
            <w:rPr>
              <w:color w:val="000000"/>
            </w:rPr>
            <w:t>(Fox et al., 2023)</w:t>
          </w:r>
        </w:sdtContent>
      </w:sdt>
      <w:r>
        <w:t xml:space="preserve"> for R version </w:t>
      </w:r>
      <w:r w:rsidR="00AC1B36">
        <w:t xml:space="preserve">4.3.0 </w:t>
      </w:r>
      <w:sdt>
        <w:sdtPr>
          <w:rPr>
            <w:color w:val="000000"/>
          </w:rPr>
          <w:tag w:val="MENDELEY_CITATION_v3_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"/>
          <w:id w:val="1982887701"/>
          <w:placeholder>
            <w:docPart w:val="DefaultPlaceholder_-1854013440"/>
          </w:placeholder>
        </w:sdtPr>
        <w:sdtContent>
          <w:r w:rsidR="00CA7152" w:rsidRPr="00CA7152">
            <w:rPr>
              <w:color w:val="000000"/>
            </w:rPr>
            <w:t>(R Core Team, 2023)</w:t>
          </w:r>
        </w:sdtContent>
      </w:sdt>
      <w:r w:rsidR="00AC1B36">
        <w:t>.</w:t>
      </w:r>
      <w:r>
        <w:t xml:space="preserve"> Coefficient estimates and standard errors for year and year*spring interaction term presented as mean values for clarity, as these categorical variables have 37 levels each. </w:t>
      </w:r>
    </w:p>
    <w:p w14:paraId="69C5D378" w14:textId="77777777" w:rsidR="00F30860" w:rsidRDefault="00F30860"/>
    <w:p w14:paraId="654E9A07" w14:textId="77777777" w:rsidR="00F30860" w:rsidRDefault="00F30860"/>
    <w:p w14:paraId="1377ECEA" w14:textId="77777777" w:rsidR="00F30860" w:rsidRDefault="00892605">
      <w:r>
        <w:t>Supplement 1</w:t>
      </w:r>
    </w:p>
    <w:p w14:paraId="7AC895D6" w14:textId="3A3353FA" w:rsidR="00F30860" w:rsidRDefault="00892605">
      <w:r>
        <w:t xml:space="preserve">In order to evaluate the robustness of our model results to casual assumptions, we also fit a model that does not contain group level </w:t>
      </w:r>
      <w:proofErr w:type="gramStart"/>
      <w:r>
        <w:t>predictors, and</w:t>
      </w:r>
      <w:proofErr w:type="gramEnd"/>
      <w:r>
        <w:t xml:space="preserve"> includes site as a fixed effect. This model was fit using the </w:t>
      </w:r>
      <w:proofErr w:type="spellStart"/>
      <w:r>
        <w:rPr>
          <w:i/>
        </w:rPr>
        <w:t>glmmTMB</w:t>
      </w:r>
      <w:proofErr w:type="spellEnd"/>
      <w:r>
        <w:rPr>
          <w:i/>
        </w:rPr>
        <w:t xml:space="preserve"> </w:t>
      </w:r>
      <w:r>
        <w:t>package</w:t>
      </w:r>
      <w:r w:rsidR="002D3EE1">
        <w:t xml:space="preserve"> </w:t>
      </w:r>
      <w:sdt>
        <w:sdtPr>
          <w:rPr>
            <w:color w:val="000000"/>
          </w:rPr>
          <w:tag w:val="MENDELEY_CITATION_v3_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"/>
          <w:id w:val="-1363273897"/>
          <w:placeholder>
            <w:docPart w:val="DefaultPlaceholder_-1854013440"/>
          </w:placeholder>
        </w:sdtPr>
        <w:sdtContent>
          <w:r w:rsidR="00CA7152" w:rsidRPr="00CA7152">
            <w:rPr>
              <w:color w:val="000000"/>
            </w:rPr>
            <w:t>(Brooks et al., 2023)</w:t>
          </w:r>
        </w:sdtContent>
      </w:sdt>
      <w:r>
        <w:t xml:space="preserve"> for R version </w:t>
      </w:r>
      <w:r w:rsidR="0015689D">
        <w:t xml:space="preserve">4.3.0 </w:t>
      </w:r>
      <w:sdt>
        <w:sdtPr>
          <w:rPr>
            <w:color w:val="000000"/>
          </w:rPr>
          <w:tag w:val="MENDELEY_CITATION_v3_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"/>
          <w:id w:val="1438247077"/>
          <w:placeholder>
            <w:docPart w:val="DefaultPlaceholder_-1854013440"/>
          </w:placeholder>
        </w:sdtPr>
        <w:sdtContent>
          <w:r w:rsidR="00CA7152" w:rsidRPr="00CA7152">
            <w:rPr>
              <w:color w:val="000000"/>
            </w:rPr>
            <w:t>(R Core Team, 2023)</w:t>
          </w:r>
        </w:sdtContent>
      </w:sdt>
      <w:r>
        <w:t xml:space="preserve">, and otherwise utilizes the same generalized linear mixed model framework as our group-mean biomass and cover models. Model parameters included urban cover, spring and summer mean temps, spring biomass, site, year, and two interaction terms: spring mean temperature* urban cover (to investigate the possibility of linear interaction terms) and spring mean temperature *year (to account for temporal heterogeneity in the effect of temperature). The results of this model corroborate the conclusions drawn from our group-means model. Urban pixel </w:t>
      </w:r>
      <w:proofErr w:type="gramStart"/>
      <w:r>
        <w:t>fraction  (</w:t>
      </w:r>
      <w:proofErr w:type="gramEnd"/>
      <w:r>
        <w:t xml:space="preserve">beta = -36.9, SE =  11.6, p &lt; 0.05), the interaction between mean spring SST and year (average beta = 43.4, average SE =  3.83, p &lt; 0.05), and spring biomass  (beta =1.000e-03, SE = 1.498e-04, p &lt; 0.05) are all significant predictors of summer kelp biomass (Supplementary table 1). This result supports the implementation of the group-mean approach to refine this analysis and enable causal inference. </w:t>
      </w:r>
    </w:p>
    <w:p w14:paraId="7C2921DC" w14:textId="77777777" w:rsidR="00F30860" w:rsidRDefault="00F30860"/>
    <w:p w14:paraId="5104DD25" w14:textId="77777777" w:rsidR="00F30860" w:rsidRDefault="00F30860"/>
    <w:tbl>
      <w:tblPr>
        <w:tblStyle w:val="a1"/>
        <w:tblW w:w="9375" w:type="dxa"/>
        <w:tblBorders>
          <w:top w:val="nil"/>
          <w:left w:val="nil"/>
          <w:bottom w:val="nil"/>
          <w:right w:val="nil"/>
          <w:insideH w:val="nil"/>
          <w:insideV w:val="nil"/>
        </w:tblBorders>
        <w:tblLayout w:type="fixed"/>
        <w:tblLook w:val="0600" w:firstRow="0" w:lastRow="0" w:firstColumn="0" w:lastColumn="0" w:noHBand="1" w:noVBand="1"/>
      </w:tblPr>
      <w:tblGrid>
        <w:gridCol w:w="3420"/>
        <w:gridCol w:w="1335"/>
        <w:gridCol w:w="1275"/>
        <w:gridCol w:w="825"/>
        <w:gridCol w:w="1260"/>
        <w:gridCol w:w="1260"/>
      </w:tblGrid>
      <w:tr w:rsidR="00F30860" w14:paraId="5E79C1CA" w14:textId="77777777">
        <w:trPr>
          <w:trHeight w:val="330"/>
        </w:trPr>
        <w:tc>
          <w:tcPr>
            <w:tcW w:w="342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42A4C7C2" w14:textId="77777777" w:rsidR="00F30860" w:rsidRDefault="00892605">
            <w:pPr>
              <w:widowControl w:val="0"/>
              <w:rPr>
                <w:rFonts w:ascii="Times New Roman" w:eastAsia="Times New Roman" w:hAnsi="Times New Roman" w:cs="Times New Roman"/>
                <w:b/>
                <w:sz w:val="20"/>
                <w:szCs w:val="20"/>
              </w:rPr>
            </w:pPr>
            <w:r>
              <w:rPr>
                <w:rFonts w:ascii="Times New Roman" w:eastAsia="Times New Roman" w:hAnsi="Times New Roman" w:cs="Times New Roman"/>
                <w:b/>
                <w:sz w:val="20"/>
                <w:szCs w:val="20"/>
              </w:rPr>
              <w:t>Parameter</w:t>
            </w:r>
          </w:p>
        </w:tc>
        <w:tc>
          <w:tcPr>
            <w:tcW w:w="133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469025DB" w14:textId="77777777" w:rsidR="00F30860" w:rsidRDefault="00892605">
            <w:pPr>
              <w:widowControl w:val="0"/>
              <w:rPr>
                <w:rFonts w:ascii="Times New Roman" w:eastAsia="Times New Roman" w:hAnsi="Times New Roman" w:cs="Times New Roman"/>
                <w:b/>
                <w:sz w:val="20"/>
                <w:szCs w:val="20"/>
              </w:rPr>
            </w:pPr>
            <w:r>
              <w:rPr>
                <w:rFonts w:ascii="Times New Roman" w:eastAsia="Times New Roman" w:hAnsi="Times New Roman" w:cs="Times New Roman"/>
                <w:b/>
                <w:sz w:val="20"/>
                <w:szCs w:val="20"/>
              </w:rPr>
              <w:t>Estimate</w:t>
            </w:r>
          </w:p>
        </w:tc>
        <w:tc>
          <w:tcPr>
            <w:tcW w:w="1275"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23092E3C" w14:textId="77777777" w:rsidR="00F30860" w:rsidRDefault="00892605">
            <w:pPr>
              <w:widowControl w:val="0"/>
              <w:rPr>
                <w:rFonts w:ascii="Times New Roman" w:eastAsia="Times New Roman" w:hAnsi="Times New Roman" w:cs="Times New Roman"/>
                <w:b/>
                <w:sz w:val="20"/>
                <w:szCs w:val="20"/>
              </w:rPr>
            </w:pPr>
            <w:r>
              <w:rPr>
                <w:rFonts w:ascii="Times New Roman" w:eastAsia="Times New Roman" w:hAnsi="Times New Roman" w:cs="Times New Roman"/>
                <w:b/>
                <w:sz w:val="20"/>
                <w:szCs w:val="20"/>
              </w:rPr>
              <w:t>Std. Error</w:t>
            </w:r>
          </w:p>
        </w:tc>
        <w:tc>
          <w:tcPr>
            <w:tcW w:w="82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323F67F3" w14:textId="77777777" w:rsidR="00F30860" w:rsidRDefault="00892605">
            <w:pPr>
              <w:widowControl w:val="0"/>
              <w:rPr>
                <w:rFonts w:ascii="Times New Roman" w:eastAsia="Times New Roman" w:hAnsi="Times New Roman" w:cs="Times New Roman"/>
                <w:b/>
                <w:sz w:val="20"/>
                <w:szCs w:val="20"/>
              </w:rPr>
            </w:pPr>
            <w:proofErr w:type="spellStart"/>
            <w:r>
              <w:rPr>
                <w:rFonts w:ascii="Times New Roman" w:eastAsia="Times New Roman" w:hAnsi="Times New Roman" w:cs="Times New Roman"/>
                <w:b/>
                <w:sz w:val="20"/>
                <w:szCs w:val="20"/>
              </w:rPr>
              <w:t>Chisq</w:t>
            </w:r>
            <w:proofErr w:type="spellEnd"/>
          </w:p>
        </w:tc>
        <w:tc>
          <w:tcPr>
            <w:tcW w:w="126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458398F0" w14:textId="77777777" w:rsidR="00F30860" w:rsidRDefault="00892605">
            <w:pPr>
              <w:widowControl w:val="0"/>
              <w:rPr>
                <w:rFonts w:ascii="Times New Roman" w:eastAsia="Times New Roman" w:hAnsi="Times New Roman" w:cs="Times New Roman"/>
                <w:b/>
                <w:sz w:val="20"/>
                <w:szCs w:val="20"/>
              </w:rPr>
            </w:pPr>
            <w:proofErr w:type="spellStart"/>
            <w:r>
              <w:rPr>
                <w:rFonts w:ascii="Times New Roman" w:eastAsia="Times New Roman" w:hAnsi="Times New Roman" w:cs="Times New Roman"/>
                <w:b/>
                <w:sz w:val="20"/>
                <w:szCs w:val="20"/>
              </w:rPr>
              <w:t>Df</w:t>
            </w:r>
            <w:proofErr w:type="spellEnd"/>
          </w:p>
        </w:tc>
        <w:tc>
          <w:tcPr>
            <w:tcW w:w="126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648F09D9" w14:textId="77777777" w:rsidR="00F30860" w:rsidRDefault="00892605">
            <w:pPr>
              <w:widowControl w:val="0"/>
              <w:rPr>
                <w:rFonts w:ascii="Times New Roman" w:eastAsia="Times New Roman" w:hAnsi="Times New Roman" w:cs="Times New Roman"/>
                <w:b/>
                <w:sz w:val="20"/>
                <w:szCs w:val="20"/>
              </w:rPr>
            </w:pPr>
            <w:proofErr w:type="spellStart"/>
            <w:r>
              <w:rPr>
                <w:rFonts w:ascii="Times New Roman" w:eastAsia="Times New Roman" w:hAnsi="Times New Roman" w:cs="Times New Roman"/>
                <w:b/>
                <w:sz w:val="20"/>
                <w:szCs w:val="20"/>
              </w:rPr>
              <w:t>Pr</w:t>
            </w:r>
            <w:proofErr w:type="spellEnd"/>
            <w:r>
              <w:rPr>
                <w:rFonts w:ascii="Times New Roman" w:eastAsia="Times New Roman" w:hAnsi="Times New Roman" w:cs="Times New Roman"/>
                <w:b/>
                <w:sz w:val="20"/>
                <w:szCs w:val="20"/>
              </w:rPr>
              <w:t>(&gt;</w:t>
            </w:r>
            <w:proofErr w:type="spellStart"/>
            <w:r>
              <w:rPr>
                <w:rFonts w:ascii="Times New Roman" w:eastAsia="Times New Roman" w:hAnsi="Times New Roman" w:cs="Times New Roman"/>
                <w:b/>
                <w:sz w:val="20"/>
                <w:szCs w:val="20"/>
              </w:rPr>
              <w:t>Chisq</w:t>
            </w:r>
            <w:proofErr w:type="spellEnd"/>
            <w:r>
              <w:rPr>
                <w:rFonts w:ascii="Times New Roman" w:eastAsia="Times New Roman" w:hAnsi="Times New Roman" w:cs="Times New Roman"/>
                <w:b/>
                <w:sz w:val="20"/>
                <w:szCs w:val="20"/>
              </w:rPr>
              <w:t>)</w:t>
            </w:r>
          </w:p>
        </w:tc>
      </w:tr>
      <w:tr w:rsidR="00F30860" w14:paraId="42E3DEE9" w14:textId="77777777">
        <w:trPr>
          <w:trHeight w:val="330"/>
        </w:trPr>
        <w:tc>
          <w:tcPr>
            <w:tcW w:w="342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000C5B2C"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Mean Summer SST</w:t>
            </w:r>
          </w:p>
        </w:tc>
        <w:tc>
          <w:tcPr>
            <w:tcW w:w="133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751252F7"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-2.38E-01</w:t>
            </w:r>
          </w:p>
        </w:tc>
        <w:tc>
          <w:tcPr>
            <w:tcW w:w="127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5B05BF79"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1.80E-01</w:t>
            </w:r>
          </w:p>
        </w:tc>
        <w:tc>
          <w:tcPr>
            <w:tcW w:w="82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068F623F"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1.622</w:t>
            </w:r>
          </w:p>
        </w:tc>
        <w:tc>
          <w:tcPr>
            <w:tcW w:w="126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45B8C3D5"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26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5C3D9E04"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0.202776</w:t>
            </w:r>
          </w:p>
        </w:tc>
      </w:tr>
      <w:tr w:rsidR="00F30860" w14:paraId="50131EFE" w14:textId="77777777">
        <w:trPr>
          <w:trHeight w:val="330"/>
        </w:trPr>
        <w:tc>
          <w:tcPr>
            <w:tcW w:w="342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3AEB7A38"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Mean Spring SST</w:t>
            </w:r>
          </w:p>
        </w:tc>
        <w:tc>
          <w:tcPr>
            <w:tcW w:w="133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76BC8D8F"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-6.34E-01</w:t>
            </w:r>
          </w:p>
        </w:tc>
        <w:tc>
          <w:tcPr>
            <w:tcW w:w="127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3A8F9146"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3.32E-01</w:t>
            </w:r>
          </w:p>
        </w:tc>
        <w:tc>
          <w:tcPr>
            <w:tcW w:w="82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30C4FAAE"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1.142</w:t>
            </w:r>
          </w:p>
        </w:tc>
        <w:tc>
          <w:tcPr>
            <w:tcW w:w="126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0FD1AD4C"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26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79F1E60B"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0.28517</w:t>
            </w:r>
          </w:p>
        </w:tc>
      </w:tr>
      <w:tr w:rsidR="00F30860" w14:paraId="261759A1" w14:textId="77777777">
        <w:trPr>
          <w:trHeight w:val="330"/>
        </w:trPr>
        <w:tc>
          <w:tcPr>
            <w:tcW w:w="342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0898DECD"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Mean Spring Kelp Biomass</w:t>
            </w:r>
          </w:p>
        </w:tc>
        <w:tc>
          <w:tcPr>
            <w:tcW w:w="133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6BA820DB"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1.00E-03</w:t>
            </w:r>
          </w:p>
        </w:tc>
        <w:tc>
          <w:tcPr>
            <w:tcW w:w="127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2C016F37"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1.50E-04</w:t>
            </w:r>
          </w:p>
        </w:tc>
        <w:tc>
          <w:tcPr>
            <w:tcW w:w="82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4E145BFC"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37.123</w:t>
            </w:r>
          </w:p>
        </w:tc>
        <w:tc>
          <w:tcPr>
            <w:tcW w:w="126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7E19A590"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26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38F18F68"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1.11E-09</w:t>
            </w:r>
          </w:p>
        </w:tc>
      </w:tr>
      <w:tr w:rsidR="00F30860" w14:paraId="67A9C4EE" w14:textId="77777777">
        <w:trPr>
          <w:trHeight w:val="330"/>
        </w:trPr>
        <w:tc>
          <w:tcPr>
            <w:tcW w:w="342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68D64EF3"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Urban Pixel Fraction</w:t>
            </w:r>
          </w:p>
        </w:tc>
        <w:tc>
          <w:tcPr>
            <w:tcW w:w="133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009FBBD7"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-3.69E+01</w:t>
            </w:r>
          </w:p>
        </w:tc>
        <w:tc>
          <w:tcPr>
            <w:tcW w:w="127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0AF5C861"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1.16E+01</w:t>
            </w:r>
          </w:p>
        </w:tc>
        <w:tc>
          <w:tcPr>
            <w:tcW w:w="82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1214D73B"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9.424</w:t>
            </w:r>
          </w:p>
        </w:tc>
        <w:tc>
          <w:tcPr>
            <w:tcW w:w="126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4491B4EF"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26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24D70363"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0.002142</w:t>
            </w:r>
          </w:p>
        </w:tc>
      </w:tr>
      <w:tr w:rsidR="00F30860" w14:paraId="4FB20B19" w14:textId="77777777">
        <w:trPr>
          <w:trHeight w:val="330"/>
        </w:trPr>
        <w:tc>
          <w:tcPr>
            <w:tcW w:w="342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76F4C1BD"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Site</w:t>
            </w:r>
          </w:p>
        </w:tc>
        <w:tc>
          <w:tcPr>
            <w:tcW w:w="1335"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26B9635A"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3.90E+00</w:t>
            </w:r>
          </w:p>
        </w:tc>
        <w:tc>
          <w:tcPr>
            <w:tcW w:w="1275"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3125388E"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1.83E+00</w:t>
            </w:r>
          </w:p>
        </w:tc>
        <w:tc>
          <w:tcPr>
            <w:tcW w:w="82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7BF776A6"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85.585</w:t>
            </w:r>
          </w:p>
        </w:tc>
        <w:tc>
          <w:tcPr>
            <w:tcW w:w="126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5F8FC10E"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10</w:t>
            </w:r>
          </w:p>
        </w:tc>
        <w:tc>
          <w:tcPr>
            <w:tcW w:w="126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28EE0E94"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4.00E-14</w:t>
            </w:r>
          </w:p>
        </w:tc>
      </w:tr>
      <w:tr w:rsidR="00F30860" w14:paraId="1C5426CD" w14:textId="77777777">
        <w:trPr>
          <w:trHeight w:val="330"/>
        </w:trPr>
        <w:tc>
          <w:tcPr>
            <w:tcW w:w="342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7C6094EC"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Year</w:t>
            </w:r>
          </w:p>
        </w:tc>
        <w:tc>
          <w:tcPr>
            <w:tcW w:w="133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203E0F95"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-4.43E+00</w:t>
            </w:r>
          </w:p>
        </w:tc>
        <w:tc>
          <w:tcPr>
            <w:tcW w:w="127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07E885B3"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3.83E+00</w:t>
            </w:r>
          </w:p>
        </w:tc>
        <w:tc>
          <w:tcPr>
            <w:tcW w:w="82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7E5DCAD6"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176.199</w:t>
            </w:r>
          </w:p>
        </w:tc>
        <w:tc>
          <w:tcPr>
            <w:tcW w:w="126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6F3B7763"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36</w:t>
            </w:r>
          </w:p>
        </w:tc>
        <w:tc>
          <w:tcPr>
            <w:tcW w:w="126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576016B6"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&lt;2.2E-16</w:t>
            </w:r>
          </w:p>
        </w:tc>
      </w:tr>
      <w:tr w:rsidR="00F30860" w14:paraId="72CEF26D" w14:textId="77777777">
        <w:trPr>
          <w:trHeight w:val="330"/>
        </w:trPr>
        <w:tc>
          <w:tcPr>
            <w:tcW w:w="342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6361426A"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Mean Spring SST*Urban Pixel Fraction</w:t>
            </w:r>
          </w:p>
        </w:tc>
        <w:tc>
          <w:tcPr>
            <w:tcW w:w="133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253DC256"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2.14E-01</w:t>
            </w:r>
          </w:p>
        </w:tc>
        <w:tc>
          <w:tcPr>
            <w:tcW w:w="127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4D553150"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4.02E-01</w:t>
            </w:r>
          </w:p>
        </w:tc>
        <w:tc>
          <w:tcPr>
            <w:tcW w:w="82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58519C42"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0.226</w:t>
            </w:r>
          </w:p>
        </w:tc>
        <w:tc>
          <w:tcPr>
            <w:tcW w:w="126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4DE473C8"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26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503A9766"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0.634545</w:t>
            </w:r>
          </w:p>
        </w:tc>
      </w:tr>
      <w:tr w:rsidR="00F30860" w14:paraId="30CC95DD" w14:textId="77777777">
        <w:trPr>
          <w:trHeight w:val="330"/>
        </w:trPr>
        <w:tc>
          <w:tcPr>
            <w:tcW w:w="342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08373FA7"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Mean Spring SST*Year</w:t>
            </w:r>
          </w:p>
        </w:tc>
        <w:tc>
          <w:tcPr>
            <w:tcW w:w="133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4A91AD7A"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4.34E-01</w:t>
            </w:r>
          </w:p>
        </w:tc>
        <w:tc>
          <w:tcPr>
            <w:tcW w:w="127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51B909EB"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2.64E-01</w:t>
            </w:r>
          </w:p>
        </w:tc>
        <w:tc>
          <w:tcPr>
            <w:tcW w:w="825"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42BE6C17"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58.807</w:t>
            </w:r>
          </w:p>
        </w:tc>
        <w:tc>
          <w:tcPr>
            <w:tcW w:w="126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1E458187"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36</w:t>
            </w:r>
          </w:p>
        </w:tc>
        <w:tc>
          <w:tcPr>
            <w:tcW w:w="1260" w:type="dxa"/>
            <w:tcBorders>
              <w:top w:val="single" w:sz="7" w:space="0" w:color="CCCCCC"/>
              <w:left w:val="single" w:sz="7" w:space="0" w:color="CCCCCC"/>
              <w:bottom w:val="single" w:sz="7" w:space="0" w:color="CCCCCC"/>
              <w:right w:val="single" w:sz="7" w:space="0" w:color="CCCCCC"/>
            </w:tcBorders>
            <w:shd w:val="clear" w:color="auto" w:fill="FFFFFF"/>
            <w:tcMar>
              <w:top w:w="40" w:type="dxa"/>
              <w:left w:w="40" w:type="dxa"/>
              <w:bottom w:w="40" w:type="dxa"/>
              <w:right w:w="40" w:type="dxa"/>
            </w:tcMar>
            <w:vAlign w:val="bottom"/>
          </w:tcPr>
          <w:p w14:paraId="6B86E358" w14:textId="77777777" w:rsidR="00F30860" w:rsidRDefault="00892605">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0.00958</w:t>
            </w:r>
          </w:p>
        </w:tc>
      </w:tr>
    </w:tbl>
    <w:p w14:paraId="339E1288" w14:textId="77777777" w:rsidR="00F30860" w:rsidRDefault="00F30860"/>
    <w:p w14:paraId="5239BDAD" w14:textId="77777777" w:rsidR="00F30860" w:rsidRDefault="00892605">
      <w:r>
        <w:lastRenderedPageBreak/>
        <w:t>Supplementary table 1:</w:t>
      </w:r>
    </w:p>
    <w:p w14:paraId="0C2E80A0" w14:textId="643F9A0D" w:rsidR="00F30860" w:rsidRDefault="00892605">
      <w:r>
        <w:t xml:space="preserve">Fixed Effects model results.  p-values represent the output of Type II Wald </w:t>
      </w:r>
      <w:proofErr w:type="spellStart"/>
      <w:r>
        <w:t>chisquare</w:t>
      </w:r>
      <w:proofErr w:type="spellEnd"/>
      <w:r>
        <w:t xml:space="preserve"> tests, implemented via the </w:t>
      </w:r>
      <w:proofErr w:type="spellStart"/>
      <w:proofErr w:type="gramStart"/>
      <w:r>
        <w:t>Anova</w:t>
      </w:r>
      <w:proofErr w:type="spellEnd"/>
      <w:r>
        <w:t>(</w:t>
      </w:r>
      <w:proofErr w:type="gramEnd"/>
      <w:r>
        <w:t xml:space="preserve">) function in the car package </w:t>
      </w:r>
      <w:sdt>
        <w:sdtPr>
          <w:rPr>
            <w:color w:val="000000"/>
          </w:rPr>
          <w:tag w:val="MENDELEY_CITATION_v3_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"/>
          <w:id w:val="-1840152192"/>
          <w:placeholder>
            <w:docPart w:val="DefaultPlaceholder_-1854013440"/>
          </w:placeholder>
        </w:sdtPr>
        <w:sdtContent>
          <w:r w:rsidR="00CA7152" w:rsidRPr="00CA7152">
            <w:rPr>
              <w:color w:val="000000"/>
            </w:rPr>
            <w:t>(Fox et al., 2023)</w:t>
          </w:r>
        </w:sdtContent>
      </w:sdt>
      <w:r w:rsidR="002D3EE1">
        <w:rPr>
          <w:color w:val="000000"/>
        </w:rPr>
        <w:t xml:space="preserve"> </w:t>
      </w:r>
      <w:r>
        <w:t xml:space="preserve">for R version </w:t>
      </w:r>
      <w:r w:rsidR="002D3EE1">
        <w:t>4.3.0</w:t>
      </w:r>
      <w:r w:rsidR="00CA7152">
        <w:t xml:space="preserve"> </w:t>
      </w:r>
      <w:sdt>
        <w:sdtPr>
          <w:rPr>
            <w:color w:val="000000"/>
          </w:rPr>
          <w:tag w:val="MENDELEY_CITATION_v3_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"/>
          <w:id w:val="-645207280"/>
          <w:placeholder>
            <w:docPart w:val="DefaultPlaceholder_-1854013440"/>
          </w:placeholder>
        </w:sdtPr>
        <w:sdtContent>
          <w:r w:rsidR="00CA7152" w:rsidRPr="00CA7152">
            <w:rPr>
              <w:color w:val="000000"/>
            </w:rPr>
            <w:t>(R Core Team, 2023)</w:t>
          </w:r>
        </w:sdtContent>
      </w:sdt>
      <w:r w:rsidR="002D3EE1">
        <w:t xml:space="preserve"> </w:t>
      </w:r>
      <w:r>
        <w:t xml:space="preserve">. Coefficient estimates and standard errors for </w:t>
      </w:r>
      <w:r w:rsidR="00CA7152">
        <w:t>site, year</w:t>
      </w:r>
      <w:r>
        <w:t xml:space="preserve"> and year*spring interaction term presented as mean values for clarity, as these categorical variables have 11 levels (site) and 37 (year terms). </w:t>
      </w:r>
    </w:p>
    <w:p w14:paraId="6F092761" w14:textId="77777777" w:rsidR="00F30860" w:rsidRDefault="00F30860"/>
    <w:p w14:paraId="4D38A95A" w14:textId="77777777" w:rsidR="00F30860" w:rsidRDefault="00F30860"/>
    <w:p w14:paraId="11C5B7F1" w14:textId="77777777" w:rsidR="00F30860" w:rsidRDefault="00F30860"/>
    <w:p w14:paraId="692E4EA6" w14:textId="77777777" w:rsidR="00F30860" w:rsidRDefault="00892605">
      <w:r>
        <w:t>Supplement 2</w:t>
      </w:r>
    </w:p>
    <w:p w14:paraId="76468385" w14:textId="77777777" w:rsidR="004E6041" w:rsidRDefault="004E6041"/>
    <w:p w14:paraId="08272A67" w14:textId="232E1F6A" w:rsidR="005D5644" w:rsidRDefault="004E6041" w:rsidP="005D5644">
      <w:pPr>
        <w:rPr>
          <w:lang w:val="en-US"/>
        </w:rPr>
      </w:pPr>
      <w:r>
        <w:t xml:space="preserve">In order to assist with determining the structure of our causal model, we represented our variables of interest as a directed acyclic graph. </w:t>
      </w:r>
      <w:r w:rsidR="00771141">
        <w:t xml:space="preserve">For ease of interpretation, we did not graphically depict interaction effects, although they are assumed to be </w:t>
      </w:r>
      <w:proofErr w:type="gramStart"/>
      <w:r w:rsidR="00771141">
        <w:t>present</w:t>
      </w:r>
      <w:proofErr w:type="gramEnd"/>
      <w:r w:rsidR="00771141">
        <w:t xml:space="preserve"> and we structured our models as such. </w:t>
      </w:r>
      <w:r>
        <w:t xml:space="preserve">Variables in boxes denote measured variables, variables in </w:t>
      </w:r>
      <w:r w:rsidR="0015583A">
        <w:t xml:space="preserve">ovals denote random effects. Arrows denote causal linkages between variables. Supplementary </w:t>
      </w:r>
      <w:r w:rsidR="009402D7">
        <w:t xml:space="preserve">Figure 1 represents what our model structure would be if we fit only fixed effects </w:t>
      </w:r>
      <w:r w:rsidR="00424003">
        <w:t xml:space="preserve">and </w:t>
      </w:r>
      <w:r w:rsidR="00424003" w:rsidRPr="005D5644">
        <w:rPr>
          <w:lang w:val="en-US"/>
        </w:rPr>
        <w:t>a</w:t>
      </w:r>
      <w:r w:rsidR="005D5644" w:rsidRPr="005D5644">
        <w:rPr>
          <w:lang w:val="en-US"/>
        </w:rPr>
        <w:t xml:space="preserve"> random effect of site.</w:t>
      </w:r>
      <w:r w:rsidR="009402D7">
        <w:rPr>
          <w:lang w:val="en-US"/>
        </w:rPr>
        <w:t xml:space="preserve"> </w:t>
      </w:r>
      <w:r w:rsidR="005D5644" w:rsidRPr="005D5644">
        <w:rPr>
          <w:lang w:val="en-US"/>
        </w:rPr>
        <w:t xml:space="preserve">Solid lines display the system assumed by fitting a mixed model with a random effect of site. </w:t>
      </w:r>
      <w:proofErr w:type="gramStart"/>
      <w:r w:rsidR="005D5644" w:rsidRPr="005D5644">
        <w:rPr>
          <w:lang w:val="en-US"/>
        </w:rPr>
        <w:t>However</w:t>
      </w:r>
      <w:proofErr w:type="gramEnd"/>
      <w:r w:rsidR="00EE2054" w:rsidRPr="005D5644">
        <w:rPr>
          <w:lang w:val="en-US"/>
        </w:rPr>
        <w:t xml:space="preserve"> site</w:t>
      </w:r>
      <w:r w:rsidR="005D5644" w:rsidRPr="005D5644">
        <w:rPr>
          <w:lang w:val="en-US"/>
        </w:rPr>
        <w:t xml:space="preserve"> is correlated with temperature, urbanization, and spring biomass</w:t>
      </w:r>
      <w:r w:rsidR="00701441">
        <w:rPr>
          <w:lang w:val="en-US"/>
        </w:rPr>
        <w:t xml:space="preserve"> (indicated with dotted lines, </w:t>
      </w:r>
      <w:r w:rsidR="00EE2054">
        <w:rPr>
          <w:lang w:val="en-US"/>
        </w:rPr>
        <w:t>s</w:t>
      </w:r>
      <w:r w:rsidR="00701441">
        <w:rPr>
          <w:lang w:val="en-US"/>
        </w:rPr>
        <w:t>upplementary figure 1)</w:t>
      </w:r>
      <w:r w:rsidR="005D5644" w:rsidRPr="005D5644">
        <w:rPr>
          <w:lang w:val="en-US"/>
        </w:rPr>
        <w:t>. These site level correlations represent the drivers that are associated with our measured variables (temp, spring biomass, and urbanization), but that vary on a site level</w:t>
      </w:r>
      <w:r w:rsidR="00E20AD5">
        <w:rPr>
          <w:lang w:val="en-US"/>
        </w:rPr>
        <w:t xml:space="preserve"> – aka, the contextual effect of these parameters </w:t>
      </w:r>
      <w:sdt>
        <w:sdtPr>
          <w:rPr>
            <w:color w:val="000000"/>
            <w:lang w:val="en-US"/>
          </w:rPr>
          <w:tag w:val="MENDELEY_CITATION_v3_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"/>
          <w:id w:val="-2031788554"/>
          <w:placeholder>
            <w:docPart w:val="DefaultPlaceholder_-1854013440"/>
          </w:placeholder>
        </w:sdtPr>
        <w:sdtContent>
          <w:r w:rsidR="00E12DD4" w:rsidRPr="00E12DD4">
            <w:rPr>
              <w:color w:val="000000"/>
              <w:lang w:val="en-US"/>
            </w:rPr>
            <w:t>(Antonakis et al., 2021)</w:t>
          </w:r>
        </w:sdtContent>
      </w:sdt>
      <w:r w:rsidR="005D5644" w:rsidRPr="005D5644">
        <w:rPr>
          <w:lang w:val="en-US"/>
        </w:rPr>
        <w:t xml:space="preserve">. In other words, these are ways in which site confounds our response variable by way of unmeasured variables that are related to our </w:t>
      </w:r>
      <w:proofErr w:type="gramStart"/>
      <w:r w:rsidR="005D5644" w:rsidRPr="005D5644">
        <w:rPr>
          <w:lang w:val="en-US"/>
        </w:rPr>
        <w:t>predictors</w:t>
      </w:r>
      <w:r w:rsidR="00EE2054">
        <w:rPr>
          <w:lang w:val="en-US"/>
        </w:rPr>
        <w:t>, and</w:t>
      </w:r>
      <w:proofErr w:type="gramEnd"/>
      <w:r w:rsidR="00EE2054">
        <w:rPr>
          <w:lang w:val="en-US"/>
        </w:rPr>
        <w:t xml:space="preserve"> would prevent us from making causal inferences with this model structure. </w:t>
      </w:r>
    </w:p>
    <w:p w14:paraId="2AB85A59" w14:textId="2011A398" w:rsidR="00E12DD4" w:rsidRDefault="00B43545" w:rsidP="0028659E">
      <w:pPr>
        <w:jc w:val="center"/>
        <w:rPr>
          <w:lang w:val="en-US"/>
        </w:rPr>
      </w:pPr>
      <w:r>
        <w:rPr>
          <w:noProof/>
        </w:rPr>
        <w:drawing>
          <wp:inline distT="0" distB="0" distL="0" distR="0" wp14:anchorId="5FBDB391" wp14:editId="6F99BFE4">
            <wp:extent cx="3819525" cy="2571750"/>
            <wp:effectExtent l="0" t="0" r="9525" b="0"/>
            <wp:docPr id="900165762" name="Picture 1" descr="A diagram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65762" name="Picture 1" descr="A diagram of a person's face&#10;&#10;Description automatically generated"/>
                    <pic:cNvPicPr/>
                  </pic:nvPicPr>
                  <pic:blipFill rotWithShape="1">
                    <a:blip r:embed="rId17"/>
                    <a:srcRect r="35737" b="23077"/>
                    <a:stretch/>
                  </pic:blipFill>
                  <pic:spPr bwMode="auto">
                    <a:xfrm>
                      <a:off x="0" y="0"/>
                      <a:ext cx="3819525" cy="2571750"/>
                    </a:xfrm>
                    <a:prstGeom prst="rect">
                      <a:avLst/>
                    </a:prstGeom>
                    <a:ln>
                      <a:noFill/>
                    </a:ln>
                    <a:extLst>
                      <a:ext uri="{53640926-AAD7-44D8-BBD7-CCE9431645EC}">
                        <a14:shadowObscured xmlns:a14="http://schemas.microsoft.com/office/drawing/2010/main"/>
                      </a:ext>
                    </a:extLst>
                  </pic:spPr>
                </pic:pic>
              </a:graphicData>
            </a:graphic>
          </wp:inline>
        </w:drawing>
      </w:r>
    </w:p>
    <w:p w14:paraId="53A94CCE" w14:textId="4D43F76A" w:rsidR="0028659E" w:rsidRPr="005D5644" w:rsidRDefault="0028659E" w:rsidP="0028659E">
      <w:pPr>
        <w:rPr>
          <w:lang w:val="en-US"/>
        </w:rPr>
      </w:pPr>
      <w:r w:rsidRPr="00ED0B47">
        <w:rPr>
          <w:b/>
          <w:bCs/>
          <w:lang w:val="en-US"/>
        </w:rPr>
        <w:t xml:space="preserve">Supplementary figure </w:t>
      </w:r>
      <w:r>
        <w:rPr>
          <w:b/>
          <w:bCs/>
          <w:lang w:val="en-US"/>
        </w:rPr>
        <w:t>1</w:t>
      </w:r>
      <w:r w:rsidRPr="00ED0B47">
        <w:rPr>
          <w:b/>
          <w:bCs/>
          <w:lang w:val="en-US"/>
        </w:rPr>
        <w:t>:</w:t>
      </w:r>
      <w:r>
        <w:rPr>
          <w:b/>
          <w:bCs/>
          <w:lang w:val="en-US"/>
        </w:rPr>
        <w:t xml:space="preserve"> </w:t>
      </w:r>
      <w:r>
        <w:rPr>
          <w:lang w:val="en-US"/>
        </w:rPr>
        <w:t xml:space="preserve">Directed Acyclic Graph denoting the model structure assumed when using a random effect. Measured variables are indicated by boxes, random effects are indicated by ovals. Solid arrows indicate </w:t>
      </w:r>
      <w:r w:rsidR="008A2BCD">
        <w:rPr>
          <w:lang w:val="en-US"/>
        </w:rPr>
        <w:t xml:space="preserve">associations codified in the </w:t>
      </w:r>
      <w:proofErr w:type="gramStart"/>
      <w:r w:rsidR="008A2BCD">
        <w:rPr>
          <w:lang w:val="en-US"/>
        </w:rPr>
        <w:t>model,</w:t>
      </w:r>
      <w:proofErr w:type="gramEnd"/>
      <w:r w:rsidR="008A2BCD">
        <w:rPr>
          <w:lang w:val="en-US"/>
        </w:rPr>
        <w:t xml:space="preserve"> dotted lines denote the actual relationships between variables</w:t>
      </w:r>
      <w:r>
        <w:rPr>
          <w:lang w:val="en-US"/>
        </w:rPr>
        <w:t xml:space="preserve">. Interactions between variables not shown. </w:t>
      </w:r>
    </w:p>
    <w:p w14:paraId="3DC8992E" w14:textId="77777777" w:rsidR="0028659E" w:rsidRPr="005D5644" w:rsidRDefault="0028659E" w:rsidP="005D5644">
      <w:pPr>
        <w:rPr>
          <w:lang w:val="en-US"/>
        </w:rPr>
      </w:pPr>
    </w:p>
    <w:p w14:paraId="619254B5" w14:textId="7C25A3E3" w:rsidR="005D5644" w:rsidRDefault="005D5644" w:rsidP="005D5644">
      <w:pPr>
        <w:rPr>
          <w:lang w:val="en-US"/>
        </w:rPr>
      </w:pPr>
      <w:r w:rsidRPr="005D5644">
        <w:rPr>
          <w:lang w:val="en-US"/>
        </w:rPr>
        <w:lastRenderedPageBreak/>
        <w:t>In order to account for these unmeasured effects, we include site-level group means to account for these confounding effects and allow us to draw causal inference about how our predictors affect our response.</w:t>
      </w:r>
      <w:r w:rsidR="00BF4D37">
        <w:rPr>
          <w:lang w:val="en-US"/>
        </w:rPr>
        <w:t xml:space="preserve"> Once calculated, these variables are treated as any other model parameter.</w:t>
      </w:r>
      <w:r w:rsidR="00E12DD4">
        <w:rPr>
          <w:lang w:val="en-US"/>
        </w:rPr>
        <w:t xml:space="preserve"> With these site-mean predictors, the random effect of site is no longer associated with any of our other predictors and thus satisfies the assumption that it is independent of our other variables</w:t>
      </w:r>
      <w:r w:rsidR="00771141">
        <w:rPr>
          <w:lang w:val="en-US"/>
        </w:rPr>
        <w:t xml:space="preserve"> (Supplementary figure 2). </w:t>
      </w:r>
      <w:r w:rsidR="00AB601D">
        <w:rPr>
          <w:noProof/>
        </w:rPr>
        <w:drawing>
          <wp:inline distT="0" distB="0" distL="0" distR="0" wp14:anchorId="4B0D3FA3" wp14:editId="7FBB9434">
            <wp:extent cx="5943600" cy="3343275"/>
            <wp:effectExtent l="0" t="0" r="0" b="9525"/>
            <wp:docPr id="144920003"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0003" name="Picture 1" descr="A diagram of a diagram&#10;&#10;Description automatically generated with medium confidence"/>
                    <pic:cNvPicPr/>
                  </pic:nvPicPr>
                  <pic:blipFill>
                    <a:blip r:embed="rId18"/>
                    <a:stretch>
                      <a:fillRect/>
                    </a:stretch>
                  </pic:blipFill>
                  <pic:spPr>
                    <a:xfrm>
                      <a:off x="0" y="0"/>
                      <a:ext cx="5943600" cy="3343275"/>
                    </a:xfrm>
                    <a:prstGeom prst="rect">
                      <a:avLst/>
                    </a:prstGeom>
                  </pic:spPr>
                </pic:pic>
              </a:graphicData>
            </a:graphic>
          </wp:inline>
        </w:drawing>
      </w:r>
    </w:p>
    <w:p w14:paraId="38AA904B" w14:textId="0CF44A1C" w:rsidR="00AB601D" w:rsidRPr="005D5644" w:rsidRDefault="00AB601D" w:rsidP="005D5644">
      <w:pPr>
        <w:rPr>
          <w:lang w:val="en-US"/>
        </w:rPr>
      </w:pPr>
      <w:r w:rsidRPr="00ED0B47">
        <w:rPr>
          <w:b/>
          <w:bCs/>
          <w:lang w:val="en-US"/>
        </w:rPr>
        <w:t>Supplementary fig</w:t>
      </w:r>
      <w:r w:rsidR="00ED0B47" w:rsidRPr="00ED0B47">
        <w:rPr>
          <w:b/>
          <w:bCs/>
          <w:lang w:val="en-US"/>
        </w:rPr>
        <w:t>ure 2:</w:t>
      </w:r>
      <w:r w:rsidR="00ED0B47">
        <w:rPr>
          <w:b/>
          <w:bCs/>
          <w:lang w:val="en-US"/>
        </w:rPr>
        <w:t xml:space="preserve"> </w:t>
      </w:r>
      <w:r w:rsidR="00ED0B47">
        <w:rPr>
          <w:lang w:val="en-US"/>
        </w:rPr>
        <w:t xml:space="preserve">Directed Acyclic Graph denoting our model structure. Measured variables are </w:t>
      </w:r>
      <w:r w:rsidR="0028659E">
        <w:rPr>
          <w:lang w:val="en-US"/>
        </w:rPr>
        <w:t xml:space="preserve">indicated by boxes, random effects are indicated by ovals. Arrows indicate causal linkages. Interactions between variables not shown. </w:t>
      </w:r>
    </w:p>
    <w:p w14:paraId="00AE26D6" w14:textId="77777777" w:rsidR="00F30860" w:rsidRDefault="00F30860"/>
    <w:p w14:paraId="3414A354" w14:textId="77777777" w:rsidR="00F30860" w:rsidRPr="00771141" w:rsidRDefault="00892605">
      <w:pPr>
        <w:rPr>
          <w:b/>
          <w:bCs/>
        </w:rPr>
      </w:pPr>
      <w:r w:rsidRPr="00771141">
        <w:rPr>
          <w:b/>
          <w:bCs/>
        </w:rPr>
        <w:t>Supplement 3</w:t>
      </w:r>
    </w:p>
    <w:p w14:paraId="16CAA137" w14:textId="77777777" w:rsidR="00F30860" w:rsidRDefault="00892605">
      <w:r>
        <w:t>To aid with understanding nonlinear synergies, consider the following conceptual example.</w:t>
      </w:r>
    </w:p>
    <w:p w14:paraId="769775D5" w14:textId="77777777" w:rsidR="00F30860" w:rsidRDefault="00F30860"/>
    <w:p w14:paraId="2B907370" w14:textId="6E5E7553" w:rsidR="00F30860" w:rsidRDefault="00892605">
      <w:r>
        <w:t>In this example, we are interested in how two stressors (e.g., temperature and urbanization) affect an environmental response (e.g., kelp biomass). In isolation, kelp biomass exhibits nonlinear responses to each of our environmental stressors independently (</w:t>
      </w:r>
      <w:r w:rsidRPr="00771141">
        <w:rPr>
          <w:bCs/>
        </w:rPr>
        <w:t>Supplementary figure 3). Points A1 and B1 represent kelp biomass under low values of th</w:t>
      </w:r>
      <w:r>
        <w:t>ese stressors (low stressed), and points A2 and B2 represent kelp biomass under elevated conditions (high stress). In the absence of a synergy, if one were interested in how kelp will respond to these stressors, one could simply use the model fit to estimate kelp biomass by using A2 or B2 to generate predictions of kelp biomass</w:t>
      </w:r>
      <w:r w:rsidR="00424003">
        <w:t>.</w:t>
      </w:r>
    </w:p>
    <w:p w14:paraId="5FA96614" w14:textId="77777777" w:rsidR="00F30860" w:rsidRDefault="00F30860"/>
    <w:p w14:paraId="00BDF7AB" w14:textId="77777777" w:rsidR="00F30860" w:rsidRDefault="00F30860"/>
    <w:p w14:paraId="12D30BE7" w14:textId="77777777" w:rsidR="00F30860" w:rsidRDefault="00892605">
      <w:r>
        <w:rPr>
          <w:noProof/>
        </w:rPr>
        <w:lastRenderedPageBreak/>
        <w:drawing>
          <wp:inline distT="114300" distB="114300" distL="114300" distR="114300" wp14:anchorId="1A7BA701" wp14:editId="14C28118">
            <wp:extent cx="5943600" cy="28194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943600" cy="2819400"/>
                    </a:xfrm>
                    <a:prstGeom prst="rect">
                      <a:avLst/>
                    </a:prstGeom>
                    <a:ln/>
                  </pic:spPr>
                </pic:pic>
              </a:graphicData>
            </a:graphic>
          </wp:inline>
        </w:drawing>
      </w:r>
    </w:p>
    <w:p w14:paraId="457C59E9" w14:textId="77777777" w:rsidR="00F30860" w:rsidRDefault="00892605">
      <w:r>
        <w:rPr>
          <w:b/>
        </w:rPr>
        <w:t xml:space="preserve">Supplementary figure 3:  </w:t>
      </w:r>
      <w:r>
        <w:t xml:space="preserve">Conceptual diagram of non-linear kelp response to two non-synergistic stressors. Points A1 and B1 represent kelp biomass under low stress conditions, points A2 and B2 represent kelp biomass under high stress conditions. </w:t>
      </w:r>
    </w:p>
    <w:p w14:paraId="4E921F71" w14:textId="77777777" w:rsidR="00F30860" w:rsidRDefault="00F30860"/>
    <w:p w14:paraId="56CD0179" w14:textId="6EDDDC17" w:rsidR="00F30860" w:rsidRDefault="00892605">
      <w:r>
        <w:t xml:space="preserve">However, if both occur in concert, one stressor can set the baseline for kelp biomass – the absolute maximum kelp that is possible under those conditions. This </w:t>
      </w:r>
      <w:r w:rsidRPr="00771141">
        <w:t>in turn influences the maximum impact that the other stressor can have on kelp biomass</w:t>
      </w:r>
      <w:r w:rsidR="00771141">
        <w:t xml:space="preserve"> </w:t>
      </w:r>
      <w:r w:rsidRPr="00771141">
        <w:t xml:space="preserve">(Supplementary figure 4). The impacts of stressors A and B occurring together can drive kelp loss beyond what would normally occur under these conditions in a vacuum. Note that </w:t>
      </w:r>
      <w:proofErr w:type="gramStart"/>
      <w:r w:rsidRPr="00771141">
        <w:t>in reality these</w:t>
      </w:r>
      <w:proofErr w:type="gramEnd"/>
      <w:r w:rsidRPr="00771141">
        <w:t xml:space="preserve"> stressors are likely</w:t>
      </w:r>
      <w:r>
        <w:t xml:space="preserve"> to be continuous variables, we have simply illustrated four possible combinations for simplicity. In addition, it may not always be clear which stressor sets the baseline. In </w:t>
      </w:r>
      <w:proofErr w:type="gramStart"/>
      <w:r>
        <w:t>general</w:t>
      </w:r>
      <w:proofErr w:type="gramEnd"/>
      <w:r>
        <w:t xml:space="preserve"> both natural history and relevant mechanisms in the ecosystem in question should be considered when applying this framework. </w:t>
      </w:r>
    </w:p>
    <w:p w14:paraId="11BE6D7B" w14:textId="77777777" w:rsidR="00F30860" w:rsidRDefault="00F30860"/>
    <w:p w14:paraId="517AB816" w14:textId="77777777" w:rsidR="00F30860" w:rsidRDefault="00892605">
      <w:r>
        <w:rPr>
          <w:noProof/>
        </w:rPr>
        <w:drawing>
          <wp:inline distT="114300" distB="114300" distL="114300" distR="114300" wp14:anchorId="04DF443F" wp14:editId="0449E627">
            <wp:extent cx="3358625" cy="2605088"/>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3358625" cy="2605088"/>
                    </a:xfrm>
                    <a:prstGeom prst="rect">
                      <a:avLst/>
                    </a:prstGeom>
                    <a:ln/>
                  </pic:spPr>
                </pic:pic>
              </a:graphicData>
            </a:graphic>
          </wp:inline>
        </w:drawing>
      </w:r>
    </w:p>
    <w:p w14:paraId="6BF50ADE" w14:textId="77777777" w:rsidR="00F30860" w:rsidRDefault="00892605">
      <w:r>
        <w:rPr>
          <w:b/>
        </w:rPr>
        <w:lastRenderedPageBreak/>
        <w:t xml:space="preserve">Supplementary figure 4:  </w:t>
      </w:r>
      <w:r>
        <w:t xml:space="preserve">Conceptual diagram of non-linear kelp response to two synergistic stressors. Kelp biomass is reduced even in the low stress </w:t>
      </w:r>
      <w:proofErr w:type="gramStart"/>
      <w:r>
        <w:t>conditions, when</w:t>
      </w:r>
      <w:proofErr w:type="gramEnd"/>
      <w:r>
        <w:t xml:space="preserve"> both drivers are considered simultaneously. Under conditions of synergistic high stress, biomass is reduced beyond what either stressor is capable of in isolation. </w:t>
      </w:r>
    </w:p>
    <w:sectPr w:rsidR="00F30860">
      <w:headerReference w:type="default" r:id="rId21"/>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Jarrett Byrnes" w:date="2023-08-07T15:57:00Z" w:initials="JB">
    <w:p w14:paraId="108B56C0" w14:textId="0DFB1AFF" w:rsidR="00946899" w:rsidRDefault="00946899">
      <w:pPr>
        <w:pStyle w:val="CommentText"/>
      </w:pPr>
      <w:r>
        <w:rPr>
          <w:rStyle w:val="CommentReference"/>
        </w:rPr>
        <w:annotationRef/>
      </w:r>
      <w:r>
        <w:t>Weird reference formatting. Also, do you need references in abstract?</w:t>
      </w:r>
    </w:p>
  </w:comment>
  <w:comment w:id="14" w:author="Jarrett Byrnes" w:date="2023-08-07T15:58:00Z" w:initials="JB">
    <w:p w14:paraId="6A21A909" w14:textId="11C37AE3" w:rsidR="005A54F8" w:rsidRDefault="005A54F8">
      <w:pPr>
        <w:pStyle w:val="CommentText"/>
      </w:pPr>
      <w:r>
        <w:rPr>
          <w:rStyle w:val="CommentReference"/>
        </w:rPr>
        <w:annotationRef/>
      </w:r>
      <w:r>
        <w:t>Maybe cut to keep it giant kelp focused.</w:t>
      </w:r>
    </w:p>
  </w:comment>
  <w:comment w:id="24" w:author="Jarrett Byrnes" w:date="2023-08-07T16:02:00Z" w:initials="JB">
    <w:p w14:paraId="61BAA4AC" w14:textId="4838E68D" w:rsidR="005A54F8" w:rsidRDefault="005A54F8">
      <w:pPr>
        <w:pStyle w:val="CommentText"/>
      </w:pPr>
      <w:r>
        <w:rPr>
          <w:rStyle w:val="CommentReference"/>
        </w:rPr>
        <w:annotationRef/>
      </w:r>
      <w:proofErr w:type="spellStart"/>
      <w:r>
        <w:t>Smale</w:t>
      </w:r>
      <w:proofErr w:type="spellEnd"/>
      <w:r>
        <w:t xml:space="preserve"> review</w:t>
      </w:r>
    </w:p>
  </w:comment>
  <w:comment w:id="37" w:author="Jarrett Byrnes" w:date="2023-08-07T17:01:00Z" w:initials="JB">
    <w:p w14:paraId="4E6F98A8" w14:textId="40B72FA1" w:rsidR="009E0C0F" w:rsidRDefault="009E0C0F">
      <w:pPr>
        <w:pStyle w:val="CommentText"/>
      </w:pPr>
      <w:r>
        <w:rPr>
          <w:rStyle w:val="CommentReference"/>
        </w:rPr>
        <w:annotationRef/>
      </w:r>
      <w:r>
        <w:t xml:space="preserve">??? Connell was writing about </w:t>
      </w:r>
      <w:proofErr w:type="spellStart"/>
      <w:r>
        <w:t>Ecklonia</w:t>
      </w:r>
      <w:proofErr w:type="spellEnd"/>
      <w:r>
        <w:t xml:space="preserve"> radiata. Careful about mixing your kelps! Re-read this paragraph and be very clear what is kelps in general and what is Macro.</w:t>
      </w:r>
    </w:p>
  </w:comment>
  <w:comment w:id="40" w:author="Jarrett Byrnes" w:date="2023-08-07T17:03:00Z" w:initials="JB">
    <w:p w14:paraId="5B8A3690" w14:textId="27937C8D" w:rsidR="009E0C0F" w:rsidRDefault="009E0C0F">
      <w:pPr>
        <w:pStyle w:val="CommentText"/>
      </w:pPr>
      <w:r>
        <w:rPr>
          <w:rStyle w:val="CommentReference"/>
        </w:rPr>
        <w:annotationRef/>
      </w:r>
      <w:proofErr w:type="gramStart"/>
      <w:r>
        <w:t>Take a look</w:t>
      </w:r>
      <w:proofErr w:type="gramEnd"/>
      <w:r>
        <w:t xml:space="preserve"> at Foster and </w:t>
      </w:r>
      <w:proofErr w:type="spellStart"/>
      <w:r>
        <w:t>Schiel’s</w:t>
      </w:r>
      <w:proofErr w:type="spellEnd"/>
      <w:r>
        <w:t xml:space="preserve"> work here. They maintain, and have some good citations, that kelp loss in SoCal over time in the past is due to extreme nutrient runoff. They review it in a MEPS paper which is thoroughly unconvincing, but it cites some </w:t>
      </w:r>
      <w:proofErr w:type="gramStart"/>
      <w:r>
        <w:t>really good</w:t>
      </w:r>
      <w:proofErr w:type="gramEnd"/>
      <w:r>
        <w:t xml:space="preserve"> studies of this. Highly relevant to your CA story, and something that you might want to bring in somewhere.</w:t>
      </w:r>
    </w:p>
  </w:comment>
  <w:comment w:id="41" w:author="Jarrett Byrnes" w:date="2023-08-07T17:04:00Z" w:initials="JB">
    <w:p w14:paraId="09E422D9" w14:textId="7329D9B0" w:rsidR="009E0C0F" w:rsidRDefault="009E0C0F">
      <w:pPr>
        <w:pStyle w:val="CommentText"/>
      </w:pPr>
      <w:r>
        <w:rPr>
          <w:rStyle w:val="CommentReference"/>
        </w:rPr>
        <w:annotationRef/>
      </w:r>
      <w:r>
        <w:t xml:space="preserve">Look at the </w:t>
      </w:r>
      <w:proofErr w:type="spellStart"/>
      <w:r>
        <w:t>Connel</w:t>
      </w:r>
      <w:proofErr w:type="spellEnd"/>
      <w:r>
        <w:t xml:space="preserve"> et al. piece on turfs and Karen </w:t>
      </w:r>
      <w:proofErr w:type="spellStart"/>
      <w:r>
        <w:t>Filbee</w:t>
      </w:r>
      <w:proofErr w:type="spellEnd"/>
      <w:r>
        <w:t>-Dexter’s recent review of turfs – which also cites urbanization in some places – for alternate references and maybe a wee bit of expansion.</w:t>
      </w:r>
    </w:p>
  </w:comment>
  <w:comment w:id="44" w:author="Isaac Rosenthal" w:date="2023-08-07T14:52:00Z" w:initials="IR">
    <w:p w14:paraId="06C462FB" w14:textId="77777777" w:rsidR="006D769F" w:rsidRDefault="006D769F" w:rsidP="00613CAE">
      <w:pPr>
        <w:pStyle w:val="CommentText"/>
      </w:pPr>
      <w:r>
        <w:rPr>
          <w:rStyle w:val="CommentReference"/>
        </w:rPr>
        <w:annotationRef/>
      </w:r>
      <w:r>
        <w:t xml:space="preserve">I will have something in my </w:t>
      </w:r>
      <w:proofErr w:type="gramStart"/>
      <w:r>
        <w:t>talk</w:t>
      </w:r>
      <w:proofErr w:type="gramEnd"/>
      <w:r>
        <w:t xml:space="preserve"> but I didn't have time to get this together for this draft. </w:t>
      </w:r>
    </w:p>
  </w:comment>
  <w:comment w:id="47" w:author="Jarrett Byrnes" w:date="2023-08-07T21:34:00Z" w:initials="JB">
    <w:p w14:paraId="05EAA1EC" w14:textId="7B6DE4C4" w:rsidR="00FE51FF" w:rsidRDefault="00FE51FF">
      <w:pPr>
        <w:pStyle w:val="CommentText"/>
      </w:pPr>
      <w:r>
        <w:rPr>
          <w:rStyle w:val="CommentReference"/>
        </w:rPr>
        <w:annotationRef/>
      </w:r>
      <w:r>
        <w:t>Whole US west coast in inset – imagine this was being read by someone in Italy.</w:t>
      </w:r>
    </w:p>
  </w:comment>
  <w:comment w:id="52" w:author="Jarrett Byrnes" w:date="2023-08-07T21:36:00Z" w:initials="JB">
    <w:p w14:paraId="724874AE" w14:textId="05C9BD72" w:rsidR="00183630" w:rsidRDefault="00183630">
      <w:pPr>
        <w:pStyle w:val="CommentText"/>
      </w:pPr>
      <w:r>
        <w:rPr>
          <w:rStyle w:val="CommentReference"/>
        </w:rPr>
        <w:annotationRef/>
      </w:r>
      <w:r>
        <w:t>That</w:t>
      </w:r>
      <w:proofErr w:type="gramStart"/>
      <w:r>
        <w:t>…..</w:t>
      </w:r>
      <w:proofErr w:type="gramEnd"/>
      <w:r>
        <w:t xml:space="preserve"> seems large? What’s driving that difference?</w:t>
      </w:r>
    </w:p>
  </w:comment>
  <w:comment w:id="61" w:author="Jarrett Byrnes" w:date="2023-08-07T21:37:00Z" w:initials="JB">
    <w:p w14:paraId="737E90FF" w14:textId="30F6D920" w:rsidR="0096391F" w:rsidRDefault="0096391F">
      <w:pPr>
        <w:pStyle w:val="CommentText"/>
      </w:pPr>
      <w:r>
        <w:rPr>
          <w:rStyle w:val="CommentReference"/>
        </w:rPr>
        <w:annotationRef/>
      </w:r>
      <w:r>
        <w:t xml:space="preserve">No dice on </w:t>
      </w:r>
      <w:proofErr w:type="spellStart"/>
      <w:r>
        <w:t>scale_log_</w:t>
      </w:r>
      <w:proofErr w:type="gramStart"/>
      <w:r>
        <w:t>y</w:t>
      </w:r>
      <w:proofErr w:type="spellEnd"/>
      <w:r>
        <w:t>(</w:t>
      </w:r>
      <w:proofErr w:type="gramEnd"/>
      <w:r>
        <w:t>) for kelp and urbanization to see differences over time more clearly?</w:t>
      </w:r>
    </w:p>
  </w:comment>
  <w:comment w:id="63" w:author="Jarrett Byrnes" w:date="2023-08-07T21:38:00Z" w:initials="JB">
    <w:p w14:paraId="2960A93B" w14:textId="64FCD383" w:rsidR="0096391F" w:rsidRDefault="0096391F">
      <w:pPr>
        <w:pStyle w:val="CommentText"/>
      </w:pPr>
      <w:r>
        <w:rPr>
          <w:rStyle w:val="CommentReference"/>
        </w:rPr>
        <w:annotationRef/>
      </w:r>
      <w:r>
        <w:t xml:space="preserve">Unclear what </w:t>
      </w:r>
      <w:proofErr w:type="spellStart"/>
      <w:r>
        <w:t>teset</w:t>
      </w:r>
      <w:proofErr w:type="spellEnd"/>
      <w:r>
        <w:t xml:space="preserve"> this p value comes from</w:t>
      </w:r>
    </w:p>
  </w:comment>
  <w:comment w:id="64" w:author="Jarrett Byrnes" w:date="2023-08-07T21:38:00Z" w:initials="JB">
    <w:p w14:paraId="74961E59" w14:textId="65D152AA" w:rsidR="0096391F" w:rsidRDefault="0096391F">
      <w:pPr>
        <w:pStyle w:val="CommentText"/>
      </w:pPr>
      <w:r>
        <w:rPr>
          <w:rStyle w:val="CommentReference"/>
        </w:rPr>
        <w:annotationRef/>
      </w:r>
      <w:r>
        <w:t xml:space="preserve">Let’s talk about this plot more at some point – the obvious question is why </w:t>
      </w:r>
      <w:proofErr w:type="gramStart"/>
      <w:r>
        <w:t>do we</w:t>
      </w:r>
      <w:proofErr w:type="gramEnd"/>
      <w:r>
        <w:t xml:space="preserve"> have so many non-0 values at even high urban cover. I wonder if this is due to a low and high temp scenario? Might be worth plotting the min, median, and max temp curves – at least in the supplement.</w:t>
      </w:r>
    </w:p>
  </w:comment>
  <w:comment w:id="66" w:author="Jarrett Byrnes" w:date="2023-08-07T21:40:00Z" w:initials="JB">
    <w:p w14:paraId="6DFE59F4" w14:textId="5AC68A4B" w:rsidR="0096391F" w:rsidRDefault="0096391F">
      <w:pPr>
        <w:pStyle w:val="CommentText"/>
      </w:pPr>
      <w:r>
        <w:rPr>
          <w:rStyle w:val="CommentReference"/>
        </w:rPr>
        <w:annotationRef/>
      </w:r>
      <w:r>
        <w:t>Test?</w:t>
      </w:r>
    </w:p>
  </w:comment>
  <w:comment w:id="67" w:author="Jarrett Byrnes" w:date="2023-08-07T21:39:00Z" w:initials="JB">
    <w:p w14:paraId="58C1BE48" w14:textId="2DDCE891" w:rsidR="0096391F" w:rsidRDefault="0096391F">
      <w:pPr>
        <w:pStyle w:val="CommentText"/>
      </w:pPr>
      <w:r>
        <w:rPr>
          <w:rStyle w:val="CommentReference"/>
        </w:rPr>
        <w:annotationRef/>
      </w:r>
      <w:r>
        <w:t xml:space="preserve">From what? Need more than a p value – a chi sq, </w:t>
      </w:r>
      <w:proofErr w:type="spellStart"/>
      <w:r>
        <w:t>df</w:t>
      </w:r>
      <w:proofErr w:type="spellEnd"/>
      <w:r>
        <w:t xml:space="preserve">, etc. if you’re doing </w:t>
      </w:r>
      <w:proofErr w:type="spellStart"/>
      <w:proofErr w:type="gramStart"/>
      <w:r>
        <w:t>anovdev</w:t>
      </w:r>
      <w:proofErr w:type="spellEnd"/>
      <w:proofErr w:type="gramEnd"/>
    </w:p>
  </w:comment>
  <w:comment w:id="68" w:author="Jarrett Byrnes" w:date="2023-08-07T21:40:00Z" w:initials="JB">
    <w:p w14:paraId="2AF0BAD6" w14:textId="65F6A203" w:rsidR="0096391F" w:rsidRDefault="0096391F">
      <w:pPr>
        <w:pStyle w:val="CommentText"/>
      </w:pPr>
      <w:r>
        <w:rPr>
          <w:rStyle w:val="CommentReference"/>
        </w:rPr>
        <w:annotationRef/>
      </w:r>
      <w:r>
        <w:t>nice</w:t>
      </w:r>
    </w:p>
  </w:comment>
  <w:comment w:id="71" w:author="Jarrett Byrnes" w:date="2023-08-07T21:47:00Z" w:initials="JB">
    <w:p w14:paraId="109182F2" w14:textId="77777777" w:rsidR="004D0221" w:rsidRDefault="004D0221" w:rsidP="004D0221">
      <w:pPr>
        <w:pStyle w:val="CommentText"/>
      </w:pPr>
      <w:r>
        <w:rPr>
          <w:rStyle w:val="CommentReference"/>
        </w:rPr>
        <w:annotationRef/>
      </w:r>
      <w:r>
        <w:rPr>
          <w:rStyle w:val="CommentReference"/>
        </w:rPr>
        <w:annotationRef/>
      </w:r>
      <w:r>
        <w:t>Where is this p from?</w:t>
      </w:r>
    </w:p>
    <w:p w14:paraId="068351E7" w14:textId="39594612" w:rsidR="004D0221" w:rsidRDefault="004D0221">
      <w:pPr>
        <w:pStyle w:val="CommentText"/>
      </w:pPr>
    </w:p>
  </w:comment>
  <w:comment w:id="72" w:author="Jarrett Byrnes" w:date="2023-08-07T21:45:00Z" w:initials="JB">
    <w:p w14:paraId="1CCEDFEE" w14:textId="13EA02D1" w:rsidR="0096391F" w:rsidRDefault="0096391F">
      <w:pPr>
        <w:pStyle w:val="CommentText"/>
      </w:pPr>
      <w:r>
        <w:rPr>
          <w:rStyle w:val="CommentReference"/>
        </w:rPr>
        <w:annotationRef/>
      </w:r>
      <w:r>
        <w:t>where is this p from?</w:t>
      </w:r>
    </w:p>
  </w:comment>
  <w:comment w:id="73" w:author="Jarrett Byrnes" w:date="2023-08-07T21:47:00Z" w:initials="JB">
    <w:p w14:paraId="69282848" w14:textId="77777777" w:rsidR="004D0221" w:rsidRDefault="004D0221" w:rsidP="004D0221">
      <w:pPr>
        <w:pStyle w:val="CommentText"/>
      </w:pPr>
      <w:r>
        <w:rPr>
          <w:rStyle w:val="CommentReference"/>
        </w:rPr>
        <w:annotationRef/>
      </w:r>
      <w:r>
        <w:rPr>
          <w:rStyle w:val="CommentReference"/>
        </w:rPr>
        <w:annotationRef/>
      </w:r>
      <w:r>
        <w:t>Where is this p from?</w:t>
      </w:r>
    </w:p>
    <w:p w14:paraId="7D5105CA" w14:textId="449E33DD" w:rsidR="004D0221" w:rsidRDefault="004D0221">
      <w:pPr>
        <w:pStyle w:val="CommentText"/>
      </w:pPr>
    </w:p>
  </w:comment>
  <w:comment w:id="74" w:author="Jarrett Byrnes" w:date="2023-08-07T21:46:00Z" w:initials="JB">
    <w:p w14:paraId="5485E918" w14:textId="3C6CC178" w:rsidR="004D0221" w:rsidRDefault="004D0221">
      <w:pPr>
        <w:pStyle w:val="CommentText"/>
      </w:pPr>
      <w:r>
        <w:rPr>
          <w:rStyle w:val="CommentReference"/>
        </w:rPr>
        <w:annotationRef/>
      </w:r>
      <w:r>
        <w:t>Where is this p from?</w:t>
      </w:r>
    </w:p>
  </w:comment>
  <w:comment w:id="77" w:author="Jarrett Byrnes" w:date="2023-08-07T21:47:00Z" w:initials="JB">
    <w:p w14:paraId="343EDB69" w14:textId="77777777" w:rsidR="004D0221" w:rsidRDefault="004D0221" w:rsidP="004D0221">
      <w:pPr>
        <w:pStyle w:val="CommentText"/>
      </w:pPr>
      <w:r>
        <w:rPr>
          <w:rStyle w:val="CommentReference"/>
        </w:rPr>
        <w:annotationRef/>
      </w:r>
      <w:r>
        <w:rPr>
          <w:rStyle w:val="CommentReference"/>
        </w:rPr>
        <w:annotationRef/>
      </w:r>
      <w:r>
        <w:t>Where is this p from?</w:t>
      </w:r>
    </w:p>
    <w:p w14:paraId="60C21965" w14:textId="6A7413E6" w:rsidR="004D0221" w:rsidRDefault="004D0221">
      <w:pPr>
        <w:pStyle w:val="CommentText"/>
      </w:pPr>
    </w:p>
  </w:comment>
  <w:comment w:id="78" w:author="Jarrett Byrnes" w:date="2023-08-07T21:48:00Z" w:initials="JB">
    <w:p w14:paraId="0C743D5C" w14:textId="77777777" w:rsidR="004D0221" w:rsidRDefault="004D0221" w:rsidP="004D0221">
      <w:pPr>
        <w:pStyle w:val="CommentText"/>
      </w:pPr>
      <w:r>
        <w:rPr>
          <w:rStyle w:val="CommentReference"/>
        </w:rPr>
        <w:annotationRef/>
      </w:r>
      <w:r>
        <w:rPr>
          <w:rStyle w:val="CommentReference"/>
        </w:rPr>
        <w:annotationRef/>
      </w:r>
      <w:r>
        <w:t>Where is this p from?</w:t>
      </w:r>
    </w:p>
    <w:p w14:paraId="14AD5401" w14:textId="62629736" w:rsidR="004D0221" w:rsidRDefault="004D0221">
      <w:pPr>
        <w:pStyle w:val="CommentText"/>
      </w:pPr>
    </w:p>
  </w:comment>
  <w:comment w:id="79" w:author="Jarrett Byrnes" w:date="2023-08-07T21:48:00Z" w:initials="JB">
    <w:p w14:paraId="1B1ABB30" w14:textId="0661B5F4" w:rsidR="004D0221" w:rsidRDefault="004D0221" w:rsidP="004D0221">
      <w:pPr>
        <w:pStyle w:val="CommentText"/>
      </w:pPr>
      <w:r>
        <w:rPr>
          <w:rStyle w:val="CommentReference"/>
        </w:rPr>
        <w:annotationRef/>
      </w:r>
      <w:r>
        <w:rPr>
          <w:rStyle w:val="CommentReference"/>
        </w:rPr>
        <w:annotationRef/>
      </w:r>
      <w:r>
        <w:t>Where is this p from?</w:t>
      </w:r>
    </w:p>
  </w:comment>
  <w:comment w:id="80" w:author="Jarrett Byrnes" w:date="2023-08-07T21:48:00Z" w:initials="JB">
    <w:p w14:paraId="3D276747" w14:textId="075C565B" w:rsidR="004D0221" w:rsidRDefault="004D0221" w:rsidP="004D0221">
      <w:pPr>
        <w:pStyle w:val="CommentText"/>
      </w:pPr>
      <w:r>
        <w:rPr>
          <w:rStyle w:val="CommentReference"/>
        </w:rPr>
        <w:annotationRef/>
      </w:r>
      <w:r>
        <w:rPr>
          <w:rStyle w:val="CommentReference"/>
        </w:rPr>
        <w:annotationRef/>
      </w:r>
      <w:r>
        <w:t>Where is this p from?</w:t>
      </w:r>
    </w:p>
  </w:comment>
  <w:comment w:id="81" w:author="Jarrett Byrnes" w:date="2023-08-07T21:48:00Z" w:initials="JB">
    <w:p w14:paraId="1F08E609" w14:textId="55F9DD20" w:rsidR="004D0221" w:rsidRDefault="004D0221" w:rsidP="004D0221">
      <w:pPr>
        <w:pStyle w:val="CommentText"/>
      </w:pPr>
      <w:r>
        <w:rPr>
          <w:rStyle w:val="CommentReference"/>
        </w:rPr>
        <w:annotationRef/>
      </w:r>
      <w:r>
        <w:rPr>
          <w:rStyle w:val="CommentReference"/>
        </w:rPr>
        <w:annotationRef/>
      </w:r>
      <w:r>
        <w:t>Where is this p from?</w:t>
      </w:r>
    </w:p>
  </w:comment>
  <w:comment w:id="82" w:author="Jarrett Byrnes" w:date="2023-08-07T21:50:00Z" w:initials="JB">
    <w:p w14:paraId="3AA4BD15" w14:textId="4793AC59" w:rsidR="00827AFD" w:rsidRDefault="00827AFD">
      <w:pPr>
        <w:pStyle w:val="CommentText"/>
      </w:pPr>
      <w:r>
        <w:rPr>
          <w:rStyle w:val="CommentReference"/>
        </w:rPr>
        <w:annotationRef/>
      </w:r>
      <w:proofErr w:type="spellStart"/>
      <w:r>
        <w:t>Sory</w:t>
      </w:r>
      <w:proofErr w:type="spellEnd"/>
      <w:r>
        <w:t xml:space="preserve"> of – it’s the effect of site mean urbanization when site mean temp is 0. Let’s go over this language at some point.</w:t>
      </w:r>
    </w:p>
  </w:comment>
  <w:comment w:id="85" w:author="Jarrett Byrnes" w:date="2023-08-07T21:49:00Z" w:initials="JB">
    <w:p w14:paraId="24E2EADC" w14:textId="33AE1EFD" w:rsidR="004D0221" w:rsidRDefault="004D0221" w:rsidP="004D0221">
      <w:pPr>
        <w:pStyle w:val="CommentText"/>
      </w:pPr>
      <w:r>
        <w:rPr>
          <w:rStyle w:val="CommentReference"/>
        </w:rPr>
        <w:annotationRef/>
      </w:r>
      <w:r>
        <w:rPr>
          <w:rStyle w:val="CommentReference"/>
        </w:rPr>
        <w:annotationRef/>
      </w:r>
      <w:r>
        <w:t>Where is this p from?</w:t>
      </w:r>
    </w:p>
  </w:comment>
  <w:comment w:id="86" w:author="Jarrett Byrnes" w:date="2023-08-07T21:49:00Z" w:initials="JB">
    <w:p w14:paraId="6D4A503D" w14:textId="32FA4F3D" w:rsidR="004D0221" w:rsidRDefault="004D0221" w:rsidP="004D0221">
      <w:pPr>
        <w:pStyle w:val="CommentText"/>
      </w:pPr>
      <w:r>
        <w:rPr>
          <w:rStyle w:val="CommentReference"/>
        </w:rPr>
        <w:annotationRef/>
      </w:r>
      <w:r>
        <w:rPr>
          <w:rStyle w:val="CommentReference"/>
        </w:rPr>
        <w:annotationRef/>
      </w:r>
      <w:r>
        <w:t>Where is this p from?</w:t>
      </w:r>
    </w:p>
  </w:comment>
  <w:comment w:id="96" w:author="Jarrett Byrnes" w:date="2023-08-07T21:52:00Z" w:initials="JB">
    <w:p w14:paraId="5C3DEECA" w14:textId="0EEEA19B" w:rsidR="00827AFD" w:rsidRDefault="00827AFD">
      <w:pPr>
        <w:pStyle w:val="CommentText"/>
      </w:pPr>
      <w:r>
        <w:rPr>
          <w:rStyle w:val="CommentReference"/>
        </w:rPr>
        <w:annotationRef/>
      </w:r>
      <w:r>
        <w:t xml:space="preserve">Nothing on urbanization in the Puget sound? Just temp? The major loss of </w:t>
      </w:r>
      <w:proofErr w:type="spellStart"/>
      <w:r>
        <w:t>Nereo</w:t>
      </w:r>
      <w:proofErr w:type="spellEnd"/>
      <w:r>
        <w:t xml:space="preserve"> due to climate is from Meredith’s work. Berry is more on the WA side of things.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08B56C0" w15:done="0"/>
  <w15:commentEx w15:paraId="6A21A909" w15:done="0"/>
  <w15:commentEx w15:paraId="61BAA4AC" w15:done="0"/>
  <w15:commentEx w15:paraId="4E6F98A8" w15:done="0"/>
  <w15:commentEx w15:paraId="5B8A3690" w15:done="0"/>
  <w15:commentEx w15:paraId="09E422D9" w15:done="0"/>
  <w15:commentEx w15:paraId="06C462FB" w15:done="0"/>
  <w15:commentEx w15:paraId="05EAA1EC" w15:done="0"/>
  <w15:commentEx w15:paraId="724874AE" w15:done="0"/>
  <w15:commentEx w15:paraId="737E90FF" w15:done="0"/>
  <w15:commentEx w15:paraId="2960A93B" w15:done="0"/>
  <w15:commentEx w15:paraId="74961E59" w15:done="0"/>
  <w15:commentEx w15:paraId="6DFE59F4" w15:done="0"/>
  <w15:commentEx w15:paraId="58C1BE48" w15:done="0"/>
  <w15:commentEx w15:paraId="2AF0BAD6" w15:done="0"/>
  <w15:commentEx w15:paraId="068351E7" w15:done="0"/>
  <w15:commentEx w15:paraId="1CCEDFEE" w15:done="0"/>
  <w15:commentEx w15:paraId="7D5105CA" w15:done="0"/>
  <w15:commentEx w15:paraId="5485E918" w15:done="0"/>
  <w15:commentEx w15:paraId="60C21965" w15:done="0"/>
  <w15:commentEx w15:paraId="14AD5401" w15:done="0"/>
  <w15:commentEx w15:paraId="1B1ABB30" w15:done="0"/>
  <w15:commentEx w15:paraId="3D276747" w15:done="0"/>
  <w15:commentEx w15:paraId="1F08E609" w15:done="0"/>
  <w15:commentEx w15:paraId="3AA4BD15" w15:done="0"/>
  <w15:commentEx w15:paraId="24E2EADC" w15:done="0"/>
  <w15:commentEx w15:paraId="6D4A503D" w15:done="0"/>
  <w15:commentEx w15:paraId="5C3DEEC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7B92EB" w16cex:dateUtc="2023-08-07T19:57:00Z"/>
  <w16cex:commentExtensible w16cex:durableId="287B9338" w16cex:dateUtc="2023-08-07T19:58:00Z"/>
  <w16cex:commentExtensible w16cex:durableId="287B93FF" w16cex:dateUtc="2023-08-07T20:02:00Z"/>
  <w16cex:commentExtensible w16cex:durableId="287BA1CF" w16cex:dateUtc="2023-08-07T21:01:00Z"/>
  <w16cex:commentExtensible w16cex:durableId="287BA255" w16cex:dateUtc="2023-08-07T21:03:00Z"/>
  <w16cex:commentExtensible w16cex:durableId="287BA28D" w16cex:dateUtc="2023-08-07T21:04:00Z"/>
  <w16cex:commentExtensible w16cex:durableId="287B83A7" w16cex:dateUtc="2023-08-07T18:52:00Z"/>
  <w16cex:commentExtensible w16cex:durableId="287BE1E4" w16cex:dateUtc="2023-08-08T01:34:00Z"/>
  <w16cex:commentExtensible w16cex:durableId="287BE257" w16cex:dateUtc="2023-08-08T01:36:00Z"/>
  <w16cex:commentExtensible w16cex:durableId="287BE28D" w16cex:dateUtc="2023-08-08T01:37:00Z"/>
  <w16cex:commentExtensible w16cex:durableId="287BE2BF" w16cex:dateUtc="2023-08-08T01:38:00Z"/>
  <w16cex:commentExtensible w16cex:durableId="287BE2E9" w16cex:dateUtc="2023-08-08T01:38:00Z"/>
  <w16cex:commentExtensible w16cex:durableId="287BE33C" w16cex:dateUtc="2023-08-08T01:40:00Z"/>
  <w16cex:commentExtensible w16cex:durableId="287BE32B" w16cex:dateUtc="2023-08-08T01:39:00Z"/>
  <w16cex:commentExtensible w16cex:durableId="287BE344" w16cex:dateUtc="2023-08-08T01:40:00Z"/>
  <w16cex:commentExtensible w16cex:durableId="287BE4EC" w16cex:dateUtc="2023-08-08T01:47:00Z"/>
  <w16cex:commentExtensible w16cex:durableId="287BE496" w16cex:dateUtc="2023-08-08T01:45:00Z"/>
  <w16cex:commentExtensible w16cex:durableId="287BE4F6" w16cex:dateUtc="2023-08-08T01:47:00Z"/>
  <w16cex:commentExtensible w16cex:durableId="287BE4B3" w16cex:dateUtc="2023-08-08T01:46:00Z"/>
  <w16cex:commentExtensible w16cex:durableId="287BE4FE" w16cex:dateUtc="2023-08-08T01:47:00Z"/>
  <w16cex:commentExtensible w16cex:durableId="287BE525" w16cex:dateUtc="2023-08-08T01:48:00Z"/>
  <w16cex:commentExtensible w16cex:durableId="287BE530" w16cex:dateUtc="2023-08-08T01:48:00Z"/>
  <w16cex:commentExtensible w16cex:durableId="287BE53E" w16cex:dateUtc="2023-08-08T01:48:00Z"/>
  <w16cex:commentExtensible w16cex:durableId="287BE54B" w16cex:dateUtc="2023-08-08T01:48:00Z"/>
  <w16cex:commentExtensible w16cex:durableId="287BE5C3" w16cex:dateUtc="2023-08-08T01:50:00Z"/>
  <w16cex:commentExtensible w16cex:durableId="287BE558" w16cex:dateUtc="2023-08-08T01:49:00Z"/>
  <w16cex:commentExtensible w16cex:durableId="287BE55F" w16cex:dateUtc="2023-08-08T01:49:00Z"/>
  <w16cex:commentExtensible w16cex:durableId="287BE622" w16cex:dateUtc="2023-08-08T01: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08B56C0" w16cid:durableId="287B92EB"/>
  <w16cid:commentId w16cid:paraId="6A21A909" w16cid:durableId="287B9338"/>
  <w16cid:commentId w16cid:paraId="61BAA4AC" w16cid:durableId="287B93FF"/>
  <w16cid:commentId w16cid:paraId="4E6F98A8" w16cid:durableId="287BA1CF"/>
  <w16cid:commentId w16cid:paraId="5B8A3690" w16cid:durableId="287BA255"/>
  <w16cid:commentId w16cid:paraId="09E422D9" w16cid:durableId="287BA28D"/>
  <w16cid:commentId w16cid:paraId="06C462FB" w16cid:durableId="287B83A7"/>
  <w16cid:commentId w16cid:paraId="05EAA1EC" w16cid:durableId="287BE1E4"/>
  <w16cid:commentId w16cid:paraId="724874AE" w16cid:durableId="287BE257"/>
  <w16cid:commentId w16cid:paraId="737E90FF" w16cid:durableId="287BE28D"/>
  <w16cid:commentId w16cid:paraId="2960A93B" w16cid:durableId="287BE2BF"/>
  <w16cid:commentId w16cid:paraId="74961E59" w16cid:durableId="287BE2E9"/>
  <w16cid:commentId w16cid:paraId="6DFE59F4" w16cid:durableId="287BE33C"/>
  <w16cid:commentId w16cid:paraId="58C1BE48" w16cid:durableId="287BE32B"/>
  <w16cid:commentId w16cid:paraId="2AF0BAD6" w16cid:durableId="287BE344"/>
  <w16cid:commentId w16cid:paraId="068351E7" w16cid:durableId="287BE4EC"/>
  <w16cid:commentId w16cid:paraId="1CCEDFEE" w16cid:durableId="287BE496"/>
  <w16cid:commentId w16cid:paraId="7D5105CA" w16cid:durableId="287BE4F6"/>
  <w16cid:commentId w16cid:paraId="5485E918" w16cid:durableId="287BE4B3"/>
  <w16cid:commentId w16cid:paraId="60C21965" w16cid:durableId="287BE4FE"/>
  <w16cid:commentId w16cid:paraId="14AD5401" w16cid:durableId="287BE525"/>
  <w16cid:commentId w16cid:paraId="1B1ABB30" w16cid:durableId="287BE530"/>
  <w16cid:commentId w16cid:paraId="3D276747" w16cid:durableId="287BE53E"/>
  <w16cid:commentId w16cid:paraId="1F08E609" w16cid:durableId="287BE54B"/>
  <w16cid:commentId w16cid:paraId="3AA4BD15" w16cid:durableId="287BE5C3"/>
  <w16cid:commentId w16cid:paraId="24E2EADC" w16cid:durableId="287BE558"/>
  <w16cid:commentId w16cid:paraId="6D4A503D" w16cid:durableId="287BE55F"/>
  <w16cid:commentId w16cid:paraId="5C3DEECA" w16cid:durableId="287BE62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13B9C2" w14:textId="77777777" w:rsidR="001400E8" w:rsidRDefault="001400E8">
      <w:pPr>
        <w:spacing w:line="240" w:lineRule="auto"/>
      </w:pPr>
      <w:r>
        <w:separator/>
      </w:r>
    </w:p>
  </w:endnote>
  <w:endnote w:type="continuationSeparator" w:id="0">
    <w:p w14:paraId="299AC485" w14:textId="77777777" w:rsidR="001400E8" w:rsidRDefault="001400E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321F07" w14:textId="77777777" w:rsidR="001400E8" w:rsidRDefault="001400E8">
      <w:pPr>
        <w:spacing w:line="240" w:lineRule="auto"/>
      </w:pPr>
      <w:r>
        <w:separator/>
      </w:r>
    </w:p>
  </w:footnote>
  <w:footnote w:type="continuationSeparator" w:id="0">
    <w:p w14:paraId="074C3AE8" w14:textId="77777777" w:rsidR="001400E8" w:rsidRDefault="001400E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3EAA13" w14:textId="77777777" w:rsidR="00F30860" w:rsidRDefault="00F30860"/>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rrett Byrnes">
    <w15:presenceInfo w15:providerId="AD" w15:userId="S::Jarrett.Byrnes@umb.edu::7d3cc1cf-e1e0-4f84-9aef-c82d5bff1dfa"/>
  </w15:person>
  <w15:person w15:author="Isaac Rosenthal">
    <w15:presenceInfo w15:providerId="Windows Live" w15:userId="4094a5a86fe2093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5"/>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0860"/>
    <w:rsid w:val="00034FAD"/>
    <w:rsid w:val="00054187"/>
    <w:rsid w:val="0007247B"/>
    <w:rsid w:val="00076662"/>
    <w:rsid w:val="000B42DE"/>
    <w:rsid w:val="000C2B9A"/>
    <w:rsid w:val="000D1F79"/>
    <w:rsid w:val="000D59E3"/>
    <w:rsid w:val="00103F55"/>
    <w:rsid w:val="0012694A"/>
    <w:rsid w:val="00133D60"/>
    <w:rsid w:val="001400E8"/>
    <w:rsid w:val="00151EB5"/>
    <w:rsid w:val="0015583A"/>
    <w:rsid w:val="0015689D"/>
    <w:rsid w:val="00162B5C"/>
    <w:rsid w:val="00183630"/>
    <w:rsid w:val="001946E8"/>
    <w:rsid w:val="001B6B3F"/>
    <w:rsid w:val="001F1DF9"/>
    <w:rsid w:val="001F5519"/>
    <w:rsid w:val="001F6840"/>
    <w:rsid w:val="0021665A"/>
    <w:rsid w:val="0022723A"/>
    <w:rsid w:val="0023580F"/>
    <w:rsid w:val="00247BF6"/>
    <w:rsid w:val="002702B0"/>
    <w:rsid w:val="0028659E"/>
    <w:rsid w:val="002C379C"/>
    <w:rsid w:val="002D3EE1"/>
    <w:rsid w:val="002E30B6"/>
    <w:rsid w:val="002F4D41"/>
    <w:rsid w:val="002F6E6F"/>
    <w:rsid w:val="0036216E"/>
    <w:rsid w:val="00384590"/>
    <w:rsid w:val="003E276F"/>
    <w:rsid w:val="00420706"/>
    <w:rsid w:val="00424003"/>
    <w:rsid w:val="00436940"/>
    <w:rsid w:val="004543C5"/>
    <w:rsid w:val="004625B8"/>
    <w:rsid w:val="004B0711"/>
    <w:rsid w:val="004B6905"/>
    <w:rsid w:val="004C0DF8"/>
    <w:rsid w:val="004C1D0B"/>
    <w:rsid w:val="004C7B38"/>
    <w:rsid w:val="004D0221"/>
    <w:rsid w:val="004E6041"/>
    <w:rsid w:val="00511E02"/>
    <w:rsid w:val="00514BC7"/>
    <w:rsid w:val="0052433F"/>
    <w:rsid w:val="0053559B"/>
    <w:rsid w:val="00550B86"/>
    <w:rsid w:val="00585D3A"/>
    <w:rsid w:val="005A54F8"/>
    <w:rsid w:val="005D5644"/>
    <w:rsid w:val="005D774D"/>
    <w:rsid w:val="005F2792"/>
    <w:rsid w:val="00615EF0"/>
    <w:rsid w:val="00634718"/>
    <w:rsid w:val="006479CA"/>
    <w:rsid w:val="006D769F"/>
    <w:rsid w:val="00701441"/>
    <w:rsid w:val="0073438D"/>
    <w:rsid w:val="00761980"/>
    <w:rsid w:val="00771141"/>
    <w:rsid w:val="0078164D"/>
    <w:rsid w:val="007A0B1C"/>
    <w:rsid w:val="007A2B5E"/>
    <w:rsid w:val="007B065E"/>
    <w:rsid w:val="007D238F"/>
    <w:rsid w:val="007E1F96"/>
    <w:rsid w:val="007F7481"/>
    <w:rsid w:val="00805A72"/>
    <w:rsid w:val="008170CE"/>
    <w:rsid w:val="0082074F"/>
    <w:rsid w:val="00827AFD"/>
    <w:rsid w:val="00857BD7"/>
    <w:rsid w:val="0087215E"/>
    <w:rsid w:val="00885A70"/>
    <w:rsid w:val="00892605"/>
    <w:rsid w:val="008A2BCD"/>
    <w:rsid w:val="00922FD2"/>
    <w:rsid w:val="009402D7"/>
    <w:rsid w:val="009438C0"/>
    <w:rsid w:val="00946899"/>
    <w:rsid w:val="0096391F"/>
    <w:rsid w:val="009A5C45"/>
    <w:rsid w:val="009A6EC7"/>
    <w:rsid w:val="009B4753"/>
    <w:rsid w:val="009E0C0F"/>
    <w:rsid w:val="009E3F49"/>
    <w:rsid w:val="009E534D"/>
    <w:rsid w:val="009F6E7D"/>
    <w:rsid w:val="00A11044"/>
    <w:rsid w:val="00A13404"/>
    <w:rsid w:val="00A13660"/>
    <w:rsid w:val="00A22BF7"/>
    <w:rsid w:val="00A31C1E"/>
    <w:rsid w:val="00A508E6"/>
    <w:rsid w:val="00A7622C"/>
    <w:rsid w:val="00A97545"/>
    <w:rsid w:val="00AB1173"/>
    <w:rsid w:val="00AB601D"/>
    <w:rsid w:val="00AC1B36"/>
    <w:rsid w:val="00B43545"/>
    <w:rsid w:val="00B73845"/>
    <w:rsid w:val="00BA48B9"/>
    <w:rsid w:val="00BD0094"/>
    <w:rsid w:val="00BF4D37"/>
    <w:rsid w:val="00C03A2C"/>
    <w:rsid w:val="00C05D6D"/>
    <w:rsid w:val="00CA7152"/>
    <w:rsid w:val="00CB019A"/>
    <w:rsid w:val="00D01E51"/>
    <w:rsid w:val="00D11FB6"/>
    <w:rsid w:val="00D25254"/>
    <w:rsid w:val="00D3766C"/>
    <w:rsid w:val="00D53D14"/>
    <w:rsid w:val="00D660B7"/>
    <w:rsid w:val="00D67117"/>
    <w:rsid w:val="00D9772D"/>
    <w:rsid w:val="00DE0213"/>
    <w:rsid w:val="00E113A7"/>
    <w:rsid w:val="00E12DD4"/>
    <w:rsid w:val="00E20AD5"/>
    <w:rsid w:val="00E37A6C"/>
    <w:rsid w:val="00E87365"/>
    <w:rsid w:val="00E90813"/>
    <w:rsid w:val="00E97FFB"/>
    <w:rsid w:val="00ED0B47"/>
    <w:rsid w:val="00EE16CC"/>
    <w:rsid w:val="00EE2054"/>
    <w:rsid w:val="00F16CBC"/>
    <w:rsid w:val="00F30860"/>
    <w:rsid w:val="00F77B6D"/>
    <w:rsid w:val="00FE51F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1FDF18"/>
  <w15:docId w15:val="{AE99E3A5-1FDB-40F8-857F-12C765B2AB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character" w:styleId="PlaceholderText">
    <w:name w:val="Placeholder Text"/>
    <w:basedOn w:val="DefaultParagraphFont"/>
    <w:uiPriority w:val="99"/>
    <w:semiHidden/>
    <w:rsid w:val="0087215E"/>
    <w:rPr>
      <w:color w:val="808080"/>
    </w:rPr>
  </w:style>
  <w:style w:type="paragraph" w:styleId="CommentSubject">
    <w:name w:val="annotation subject"/>
    <w:basedOn w:val="CommentText"/>
    <w:next w:val="CommentText"/>
    <w:link w:val="CommentSubjectChar"/>
    <w:uiPriority w:val="99"/>
    <w:semiHidden/>
    <w:unhideWhenUsed/>
    <w:rsid w:val="006D769F"/>
    <w:rPr>
      <w:b/>
      <w:bCs/>
    </w:rPr>
  </w:style>
  <w:style w:type="character" w:customStyle="1" w:styleId="CommentSubjectChar">
    <w:name w:val="Comment Subject Char"/>
    <w:basedOn w:val="CommentTextChar"/>
    <w:link w:val="CommentSubject"/>
    <w:uiPriority w:val="99"/>
    <w:semiHidden/>
    <w:rsid w:val="006D769F"/>
    <w:rPr>
      <w:b/>
      <w:bCs/>
      <w:sz w:val="20"/>
      <w:szCs w:val="20"/>
    </w:rPr>
  </w:style>
  <w:style w:type="paragraph" w:styleId="Revision">
    <w:name w:val="Revision"/>
    <w:hidden/>
    <w:uiPriority w:val="99"/>
    <w:semiHidden/>
    <w:rsid w:val="00946899"/>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3209">
      <w:bodyDiv w:val="1"/>
      <w:marLeft w:val="0"/>
      <w:marRight w:val="0"/>
      <w:marTop w:val="0"/>
      <w:marBottom w:val="0"/>
      <w:divBdr>
        <w:top w:val="none" w:sz="0" w:space="0" w:color="auto"/>
        <w:left w:val="none" w:sz="0" w:space="0" w:color="auto"/>
        <w:bottom w:val="none" w:sz="0" w:space="0" w:color="auto"/>
        <w:right w:val="none" w:sz="0" w:space="0" w:color="auto"/>
      </w:divBdr>
    </w:div>
    <w:div w:id="27069324">
      <w:bodyDiv w:val="1"/>
      <w:marLeft w:val="0"/>
      <w:marRight w:val="0"/>
      <w:marTop w:val="0"/>
      <w:marBottom w:val="0"/>
      <w:divBdr>
        <w:top w:val="none" w:sz="0" w:space="0" w:color="auto"/>
        <w:left w:val="none" w:sz="0" w:space="0" w:color="auto"/>
        <w:bottom w:val="none" w:sz="0" w:space="0" w:color="auto"/>
        <w:right w:val="none" w:sz="0" w:space="0" w:color="auto"/>
      </w:divBdr>
    </w:div>
    <w:div w:id="28068941">
      <w:bodyDiv w:val="1"/>
      <w:marLeft w:val="0"/>
      <w:marRight w:val="0"/>
      <w:marTop w:val="0"/>
      <w:marBottom w:val="0"/>
      <w:divBdr>
        <w:top w:val="none" w:sz="0" w:space="0" w:color="auto"/>
        <w:left w:val="none" w:sz="0" w:space="0" w:color="auto"/>
        <w:bottom w:val="none" w:sz="0" w:space="0" w:color="auto"/>
        <w:right w:val="none" w:sz="0" w:space="0" w:color="auto"/>
      </w:divBdr>
    </w:div>
    <w:div w:id="31344553">
      <w:bodyDiv w:val="1"/>
      <w:marLeft w:val="0"/>
      <w:marRight w:val="0"/>
      <w:marTop w:val="0"/>
      <w:marBottom w:val="0"/>
      <w:divBdr>
        <w:top w:val="none" w:sz="0" w:space="0" w:color="auto"/>
        <w:left w:val="none" w:sz="0" w:space="0" w:color="auto"/>
        <w:bottom w:val="none" w:sz="0" w:space="0" w:color="auto"/>
        <w:right w:val="none" w:sz="0" w:space="0" w:color="auto"/>
      </w:divBdr>
    </w:div>
    <w:div w:id="34743202">
      <w:bodyDiv w:val="1"/>
      <w:marLeft w:val="0"/>
      <w:marRight w:val="0"/>
      <w:marTop w:val="0"/>
      <w:marBottom w:val="0"/>
      <w:divBdr>
        <w:top w:val="none" w:sz="0" w:space="0" w:color="auto"/>
        <w:left w:val="none" w:sz="0" w:space="0" w:color="auto"/>
        <w:bottom w:val="none" w:sz="0" w:space="0" w:color="auto"/>
        <w:right w:val="none" w:sz="0" w:space="0" w:color="auto"/>
      </w:divBdr>
    </w:div>
    <w:div w:id="40249906">
      <w:bodyDiv w:val="1"/>
      <w:marLeft w:val="0"/>
      <w:marRight w:val="0"/>
      <w:marTop w:val="0"/>
      <w:marBottom w:val="0"/>
      <w:divBdr>
        <w:top w:val="none" w:sz="0" w:space="0" w:color="auto"/>
        <w:left w:val="none" w:sz="0" w:space="0" w:color="auto"/>
        <w:bottom w:val="none" w:sz="0" w:space="0" w:color="auto"/>
        <w:right w:val="none" w:sz="0" w:space="0" w:color="auto"/>
      </w:divBdr>
    </w:div>
    <w:div w:id="46074735">
      <w:bodyDiv w:val="1"/>
      <w:marLeft w:val="0"/>
      <w:marRight w:val="0"/>
      <w:marTop w:val="0"/>
      <w:marBottom w:val="0"/>
      <w:divBdr>
        <w:top w:val="none" w:sz="0" w:space="0" w:color="auto"/>
        <w:left w:val="none" w:sz="0" w:space="0" w:color="auto"/>
        <w:bottom w:val="none" w:sz="0" w:space="0" w:color="auto"/>
        <w:right w:val="none" w:sz="0" w:space="0" w:color="auto"/>
      </w:divBdr>
    </w:div>
    <w:div w:id="52236016">
      <w:bodyDiv w:val="1"/>
      <w:marLeft w:val="0"/>
      <w:marRight w:val="0"/>
      <w:marTop w:val="0"/>
      <w:marBottom w:val="0"/>
      <w:divBdr>
        <w:top w:val="none" w:sz="0" w:space="0" w:color="auto"/>
        <w:left w:val="none" w:sz="0" w:space="0" w:color="auto"/>
        <w:bottom w:val="none" w:sz="0" w:space="0" w:color="auto"/>
        <w:right w:val="none" w:sz="0" w:space="0" w:color="auto"/>
      </w:divBdr>
    </w:div>
    <w:div w:id="53899354">
      <w:bodyDiv w:val="1"/>
      <w:marLeft w:val="0"/>
      <w:marRight w:val="0"/>
      <w:marTop w:val="0"/>
      <w:marBottom w:val="0"/>
      <w:divBdr>
        <w:top w:val="none" w:sz="0" w:space="0" w:color="auto"/>
        <w:left w:val="none" w:sz="0" w:space="0" w:color="auto"/>
        <w:bottom w:val="none" w:sz="0" w:space="0" w:color="auto"/>
        <w:right w:val="none" w:sz="0" w:space="0" w:color="auto"/>
      </w:divBdr>
    </w:div>
    <w:div w:id="64493254">
      <w:bodyDiv w:val="1"/>
      <w:marLeft w:val="0"/>
      <w:marRight w:val="0"/>
      <w:marTop w:val="0"/>
      <w:marBottom w:val="0"/>
      <w:divBdr>
        <w:top w:val="none" w:sz="0" w:space="0" w:color="auto"/>
        <w:left w:val="none" w:sz="0" w:space="0" w:color="auto"/>
        <w:bottom w:val="none" w:sz="0" w:space="0" w:color="auto"/>
        <w:right w:val="none" w:sz="0" w:space="0" w:color="auto"/>
      </w:divBdr>
    </w:div>
    <w:div w:id="67310837">
      <w:bodyDiv w:val="1"/>
      <w:marLeft w:val="0"/>
      <w:marRight w:val="0"/>
      <w:marTop w:val="0"/>
      <w:marBottom w:val="0"/>
      <w:divBdr>
        <w:top w:val="none" w:sz="0" w:space="0" w:color="auto"/>
        <w:left w:val="none" w:sz="0" w:space="0" w:color="auto"/>
        <w:bottom w:val="none" w:sz="0" w:space="0" w:color="auto"/>
        <w:right w:val="none" w:sz="0" w:space="0" w:color="auto"/>
      </w:divBdr>
    </w:div>
    <w:div w:id="69353943">
      <w:bodyDiv w:val="1"/>
      <w:marLeft w:val="0"/>
      <w:marRight w:val="0"/>
      <w:marTop w:val="0"/>
      <w:marBottom w:val="0"/>
      <w:divBdr>
        <w:top w:val="none" w:sz="0" w:space="0" w:color="auto"/>
        <w:left w:val="none" w:sz="0" w:space="0" w:color="auto"/>
        <w:bottom w:val="none" w:sz="0" w:space="0" w:color="auto"/>
        <w:right w:val="none" w:sz="0" w:space="0" w:color="auto"/>
      </w:divBdr>
    </w:div>
    <w:div w:id="70928158">
      <w:bodyDiv w:val="1"/>
      <w:marLeft w:val="0"/>
      <w:marRight w:val="0"/>
      <w:marTop w:val="0"/>
      <w:marBottom w:val="0"/>
      <w:divBdr>
        <w:top w:val="none" w:sz="0" w:space="0" w:color="auto"/>
        <w:left w:val="none" w:sz="0" w:space="0" w:color="auto"/>
        <w:bottom w:val="none" w:sz="0" w:space="0" w:color="auto"/>
        <w:right w:val="none" w:sz="0" w:space="0" w:color="auto"/>
      </w:divBdr>
    </w:div>
    <w:div w:id="75058819">
      <w:bodyDiv w:val="1"/>
      <w:marLeft w:val="0"/>
      <w:marRight w:val="0"/>
      <w:marTop w:val="0"/>
      <w:marBottom w:val="0"/>
      <w:divBdr>
        <w:top w:val="none" w:sz="0" w:space="0" w:color="auto"/>
        <w:left w:val="none" w:sz="0" w:space="0" w:color="auto"/>
        <w:bottom w:val="none" w:sz="0" w:space="0" w:color="auto"/>
        <w:right w:val="none" w:sz="0" w:space="0" w:color="auto"/>
      </w:divBdr>
    </w:div>
    <w:div w:id="84887185">
      <w:bodyDiv w:val="1"/>
      <w:marLeft w:val="0"/>
      <w:marRight w:val="0"/>
      <w:marTop w:val="0"/>
      <w:marBottom w:val="0"/>
      <w:divBdr>
        <w:top w:val="none" w:sz="0" w:space="0" w:color="auto"/>
        <w:left w:val="none" w:sz="0" w:space="0" w:color="auto"/>
        <w:bottom w:val="none" w:sz="0" w:space="0" w:color="auto"/>
        <w:right w:val="none" w:sz="0" w:space="0" w:color="auto"/>
      </w:divBdr>
    </w:div>
    <w:div w:id="89279583">
      <w:bodyDiv w:val="1"/>
      <w:marLeft w:val="0"/>
      <w:marRight w:val="0"/>
      <w:marTop w:val="0"/>
      <w:marBottom w:val="0"/>
      <w:divBdr>
        <w:top w:val="none" w:sz="0" w:space="0" w:color="auto"/>
        <w:left w:val="none" w:sz="0" w:space="0" w:color="auto"/>
        <w:bottom w:val="none" w:sz="0" w:space="0" w:color="auto"/>
        <w:right w:val="none" w:sz="0" w:space="0" w:color="auto"/>
      </w:divBdr>
    </w:div>
    <w:div w:id="89545663">
      <w:bodyDiv w:val="1"/>
      <w:marLeft w:val="0"/>
      <w:marRight w:val="0"/>
      <w:marTop w:val="0"/>
      <w:marBottom w:val="0"/>
      <w:divBdr>
        <w:top w:val="none" w:sz="0" w:space="0" w:color="auto"/>
        <w:left w:val="none" w:sz="0" w:space="0" w:color="auto"/>
        <w:bottom w:val="none" w:sz="0" w:space="0" w:color="auto"/>
        <w:right w:val="none" w:sz="0" w:space="0" w:color="auto"/>
      </w:divBdr>
    </w:div>
    <w:div w:id="100345581">
      <w:bodyDiv w:val="1"/>
      <w:marLeft w:val="0"/>
      <w:marRight w:val="0"/>
      <w:marTop w:val="0"/>
      <w:marBottom w:val="0"/>
      <w:divBdr>
        <w:top w:val="none" w:sz="0" w:space="0" w:color="auto"/>
        <w:left w:val="none" w:sz="0" w:space="0" w:color="auto"/>
        <w:bottom w:val="none" w:sz="0" w:space="0" w:color="auto"/>
        <w:right w:val="none" w:sz="0" w:space="0" w:color="auto"/>
      </w:divBdr>
    </w:div>
    <w:div w:id="122357341">
      <w:bodyDiv w:val="1"/>
      <w:marLeft w:val="0"/>
      <w:marRight w:val="0"/>
      <w:marTop w:val="0"/>
      <w:marBottom w:val="0"/>
      <w:divBdr>
        <w:top w:val="none" w:sz="0" w:space="0" w:color="auto"/>
        <w:left w:val="none" w:sz="0" w:space="0" w:color="auto"/>
        <w:bottom w:val="none" w:sz="0" w:space="0" w:color="auto"/>
        <w:right w:val="none" w:sz="0" w:space="0" w:color="auto"/>
      </w:divBdr>
    </w:div>
    <w:div w:id="125662581">
      <w:bodyDiv w:val="1"/>
      <w:marLeft w:val="0"/>
      <w:marRight w:val="0"/>
      <w:marTop w:val="0"/>
      <w:marBottom w:val="0"/>
      <w:divBdr>
        <w:top w:val="none" w:sz="0" w:space="0" w:color="auto"/>
        <w:left w:val="none" w:sz="0" w:space="0" w:color="auto"/>
        <w:bottom w:val="none" w:sz="0" w:space="0" w:color="auto"/>
        <w:right w:val="none" w:sz="0" w:space="0" w:color="auto"/>
      </w:divBdr>
    </w:div>
    <w:div w:id="128792851">
      <w:bodyDiv w:val="1"/>
      <w:marLeft w:val="0"/>
      <w:marRight w:val="0"/>
      <w:marTop w:val="0"/>
      <w:marBottom w:val="0"/>
      <w:divBdr>
        <w:top w:val="none" w:sz="0" w:space="0" w:color="auto"/>
        <w:left w:val="none" w:sz="0" w:space="0" w:color="auto"/>
        <w:bottom w:val="none" w:sz="0" w:space="0" w:color="auto"/>
        <w:right w:val="none" w:sz="0" w:space="0" w:color="auto"/>
      </w:divBdr>
    </w:div>
    <w:div w:id="142550510">
      <w:bodyDiv w:val="1"/>
      <w:marLeft w:val="0"/>
      <w:marRight w:val="0"/>
      <w:marTop w:val="0"/>
      <w:marBottom w:val="0"/>
      <w:divBdr>
        <w:top w:val="none" w:sz="0" w:space="0" w:color="auto"/>
        <w:left w:val="none" w:sz="0" w:space="0" w:color="auto"/>
        <w:bottom w:val="none" w:sz="0" w:space="0" w:color="auto"/>
        <w:right w:val="none" w:sz="0" w:space="0" w:color="auto"/>
      </w:divBdr>
    </w:div>
    <w:div w:id="144904156">
      <w:bodyDiv w:val="1"/>
      <w:marLeft w:val="0"/>
      <w:marRight w:val="0"/>
      <w:marTop w:val="0"/>
      <w:marBottom w:val="0"/>
      <w:divBdr>
        <w:top w:val="none" w:sz="0" w:space="0" w:color="auto"/>
        <w:left w:val="none" w:sz="0" w:space="0" w:color="auto"/>
        <w:bottom w:val="none" w:sz="0" w:space="0" w:color="auto"/>
        <w:right w:val="none" w:sz="0" w:space="0" w:color="auto"/>
      </w:divBdr>
    </w:div>
    <w:div w:id="151223338">
      <w:bodyDiv w:val="1"/>
      <w:marLeft w:val="0"/>
      <w:marRight w:val="0"/>
      <w:marTop w:val="0"/>
      <w:marBottom w:val="0"/>
      <w:divBdr>
        <w:top w:val="none" w:sz="0" w:space="0" w:color="auto"/>
        <w:left w:val="none" w:sz="0" w:space="0" w:color="auto"/>
        <w:bottom w:val="none" w:sz="0" w:space="0" w:color="auto"/>
        <w:right w:val="none" w:sz="0" w:space="0" w:color="auto"/>
      </w:divBdr>
    </w:div>
    <w:div w:id="152724510">
      <w:bodyDiv w:val="1"/>
      <w:marLeft w:val="0"/>
      <w:marRight w:val="0"/>
      <w:marTop w:val="0"/>
      <w:marBottom w:val="0"/>
      <w:divBdr>
        <w:top w:val="none" w:sz="0" w:space="0" w:color="auto"/>
        <w:left w:val="none" w:sz="0" w:space="0" w:color="auto"/>
        <w:bottom w:val="none" w:sz="0" w:space="0" w:color="auto"/>
        <w:right w:val="none" w:sz="0" w:space="0" w:color="auto"/>
      </w:divBdr>
    </w:div>
    <w:div w:id="158230723">
      <w:bodyDiv w:val="1"/>
      <w:marLeft w:val="0"/>
      <w:marRight w:val="0"/>
      <w:marTop w:val="0"/>
      <w:marBottom w:val="0"/>
      <w:divBdr>
        <w:top w:val="none" w:sz="0" w:space="0" w:color="auto"/>
        <w:left w:val="none" w:sz="0" w:space="0" w:color="auto"/>
        <w:bottom w:val="none" w:sz="0" w:space="0" w:color="auto"/>
        <w:right w:val="none" w:sz="0" w:space="0" w:color="auto"/>
      </w:divBdr>
    </w:div>
    <w:div w:id="162821523">
      <w:bodyDiv w:val="1"/>
      <w:marLeft w:val="0"/>
      <w:marRight w:val="0"/>
      <w:marTop w:val="0"/>
      <w:marBottom w:val="0"/>
      <w:divBdr>
        <w:top w:val="none" w:sz="0" w:space="0" w:color="auto"/>
        <w:left w:val="none" w:sz="0" w:space="0" w:color="auto"/>
        <w:bottom w:val="none" w:sz="0" w:space="0" w:color="auto"/>
        <w:right w:val="none" w:sz="0" w:space="0" w:color="auto"/>
      </w:divBdr>
    </w:div>
    <w:div w:id="165176171">
      <w:bodyDiv w:val="1"/>
      <w:marLeft w:val="0"/>
      <w:marRight w:val="0"/>
      <w:marTop w:val="0"/>
      <w:marBottom w:val="0"/>
      <w:divBdr>
        <w:top w:val="none" w:sz="0" w:space="0" w:color="auto"/>
        <w:left w:val="none" w:sz="0" w:space="0" w:color="auto"/>
        <w:bottom w:val="none" w:sz="0" w:space="0" w:color="auto"/>
        <w:right w:val="none" w:sz="0" w:space="0" w:color="auto"/>
      </w:divBdr>
    </w:div>
    <w:div w:id="168837935">
      <w:bodyDiv w:val="1"/>
      <w:marLeft w:val="0"/>
      <w:marRight w:val="0"/>
      <w:marTop w:val="0"/>
      <w:marBottom w:val="0"/>
      <w:divBdr>
        <w:top w:val="none" w:sz="0" w:space="0" w:color="auto"/>
        <w:left w:val="none" w:sz="0" w:space="0" w:color="auto"/>
        <w:bottom w:val="none" w:sz="0" w:space="0" w:color="auto"/>
        <w:right w:val="none" w:sz="0" w:space="0" w:color="auto"/>
      </w:divBdr>
    </w:div>
    <w:div w:id="169101449">
      <w:bodyDiv w:val="1"/>
      <w:marLeft w:val="0"/>
      <w:marRight w:val="0"/>
      <w:marTop w:val="0"/>
      <w:marBottom w:val="0"/>
      <w:divBdr>
        <w:top w:val="none" w:sz="0" w:space="0" w:color="auto"/>
        <w:left w:val="none" w:sz="0" w:space="0" w:color="auto"/>
        <w:bottom w:val="none" w:sz="0" w:space="0" w:color="auto"/>
        <w:right w:val="none" w:sz="0" w:space="0" w:color="auto"/>
      </w:divBdr>
    </w:div>
    <w:div w:id="180438622">
      <w:bodyDiv w:val="1"/>
      <w:marLeft w:val="0"/>
      <w:marRight w:val="0"/>
      <w:marTop w:val="0"/>
      <w:marBottom w:val="0"/>
      <w:divBdr>
        <w:top w:val="none" w:sz="0" w:space="0" w:color="auto"/>
        <w:left w:val="none" w:sz="0" w:space="0" w:color="auto"/>
        <w:bottom w:val="none" w:sz="0" w:space="0" w:color="auto"/>
        <w:right w:val="none" w:sz="0" w:space="0" w:color="auto"/>
      </w:divBdr>
    </w:div>
    <w:div w:id="185683543">
      <w:bodyDiv w:val="1"/>
      <w:marLeft w:val="0"/>
      <w:marRight w:val="0"/>
      <w:marTop w:val="0"/>
      <w:marBottom w:val="0"/>
      <w:divBdr>
        <w:top w:val="none" w:sz="0" w:space="0" w:color="auto"/>
        <w:left w:val="none" w:sz="0" w:space="0" w:color="auto"/>
        <w:bottom w:val="none" w:sz="0" w:space="0" w:color="auto"/>
        <w:right w:val="none" w:sz="0" w:space="0" w:color="auto"/>
      </w:divBdr>
    </w:div>
    <w:div w:id="194196543">
      <w:bodyDiv w:val="1"/>
      <w:marLeft w:val="0"/>
      <w:marRight w:val="0"/>
      <w:marTop w:val="0"/>
      <w:marBottom w:val="0"/>
      <w:divBdr>
        <w:top w:val="none" w:sz="0" w:space="0" w:color="auto"/>
        <w:left w:val="none" w:sz="0" w:space="0" w:color="auto"/>
        <w:bottom w:val="none" w:sz="0" w:space="0" w:color="auto"/>
        <w:right w:val="none" w:sz="0" w:space="0" w:color="auto"/>
      </w:divBdr>
    </w:div>
    <w:div w:id="198864191">
      <w:bodyDiv w:val="1"/>
      <w:marLeft w:val="0"/>
      <w:marRight w:val="0"/>
      <w:marTop w:val="0"/>
      <w:marBottom w:val="0"/>
      <w:divBdr>
        <w:top w:val="none" w:sz="0" w:space="0" w:color="auto"/>
        <w:left w:val="none" w:sz="0" w:space="0" w:color="auto"/>
        <w:bottom w:val="none" w:sz="0" w:space="0" w:color="auto"/>
        <w:right w:val="none" w:sz="0" w:space="0" w:color="auto"/>
      </w:divBdr>
    </w:div>
    <w:div w:id="202449142">
      <w:bodyDiv w:val="1"/>
      <w:marLeft w:val="0"/>
      <w:marRight w:val="0"/>
      <w:marTop w:val="0"/>
      <w:marBottom w:val="0"/>
      <w:divBdr>
        <w:top w:val="none" w:sz="0" w:space="0" w:color="auto"/>
        <w:left w:val="none" w:sz="0" w:space="0" w:color="auto"/>
        <w:bottom w:val="none" w:sz="0" w:space="0" w:color="auto"/>
        <w:right w:val="none" w:sz="0" w:space="0" w:color="auto"/>
      </w:divBdr>
    </w:div>
    <w:div w:id="203252964">
      <w:bodyDiv w:val="1"/>
      <w:marLeft w:val="0"/>
      <w:marRight w:val="0"/>
      <w:marTop w:val="0"/>
      <w:marBottom w:val="0"/>
      <w:divBdr>
        <w:top w:val="none" w:sz="0" w:space="0" w:color="auto"/>
        <w:left w:val="none" w:sz="0" w:space="0" w:color="auto"/>
        <w:bottom w:val="none" w:sz="0" w:space="0" w:color="auto"/>
        <w:right w:val="none" w:sz="0" w:space="0" w:color="auto"/>
      </w:divBdr>
    </w:div>
    <w:div w:id="205944873">
      <w:bodyDiv w:val="1"/>
      <w:marLeft w:val="0"/>
      <w:marRight w:val="0"/>
      <w:marTop w:val="0"/>
      <w:marBottom w:val="0"/>
      <w:divBdr>
        <w:top w:val="none" w:sz="0" w:space="0" w:color="auto"/>
        <w:left w:val="none" w:sz="0" w:space="0" w:color="auto"/>
        <w:bottom w:val="none" w:sz="0" w:space="0" w:color="auto"/>
        <w:right w:val="none" w:sz="0" w:space="0" w:color="auto"/>
      </w:divBdr>
    </w:div>
    <w:div w:id="206256756">
      <w:bodyDiv w:val="1"/>
      <w:marLeft w:val="0"/>
      <w:marRight w:val="0"/>
      <w:marTop w:val="0"/>
      <w:marBottom w:val="0"/>
      <w:divBdr>
        <w:top w:val="none" w:sz="0" w:space="0" w:color="auto"/>
        <w:left w:val="none" w:sz="0" w:space="0" w:color="auto"/>
        <w:bottom w:val="none" w:sz="0" w:space="0" w:color="auto"/>
        <w:right w:val="none" w:sz="0" w:space="0" w:color="auto"/>
      </w:divBdr>
    </w:div>
    <w:div w:id="206769926">
      <w:bodyDiv w:val="1"/>
      <w:marLeft w:val="0"/>
      <w:marRight w:val="0"/>
      <w:marTop w:val="0"/>
      <w:marBottom w:val="0"/>
      <w:divBdr>
        <w:top w:val="none" w:sz="0" w:space="0" w:color="auto"/>
        <w:left w:val="none" w:sz="0" w:space="0" w:color="auto"/>
        <w:bottom w:val="none" w:sz="0" w:space="0" w:color="auto"/>
        <w:right w:val="none" w:sz="0" w:space="0" w:color="auto"/>
      </w:divBdr>
    </w:div>
    <w:div w:id="208806706">
      <w:bodyDiv w:val="1"/>
      <w:marLeft w:val="0"/>
      <w:marRight w:val="0"/>
      <w:marTop w:val="0"/>
      <w:marBottom w:val="0"/>
      <w:divBdr>
        <w:top w:val="none" w:sz="0" w:space="0" w:color="auto"/>
        <w:left w:val="none" w:sz="0" w:space="0" w:color="auto"/>
        <w:bottom w:val="none" w:sz="0" w:space="0" w:color="auto"/>
        <w:right w:val="none" w:sz="0" w:space="0" w:color="auto"/>
      </w:divBdr>
    </w:div>
    <w:div w:id="209004589">
      <w:bodyDiv w:val="1"/>
      <w:marLeft w:val="0"/>
      <w:marRight w:val="0"/>
      <w:marTop w:val="0"/>
      <w:marBottom w:val="0"/>
      <w:divBdr>
        <w:top w:val="none" w:sz="0" w:space="0" w:color="auto"/>
        <w:left w:val="none" w:sz="0" w:space="0" w:color="auto"/>
        <w:bottom w:val="none" w:sz="0" w:space="0" w:color="auto"/>
        <w:right w:val="none" w:sz="0" w:space="0" w:color="auto"/>
      </w:divBdr>
    </w:div>
    <w:div w:id="210773018">
      <w:bodyDiv w:val="1"/>
      <w:marLeft w:val="0"/>
      <w:marRight w:val="0"/>
      <w:marTop w:val="0"/>
      <w:marBottom w:val="0"/>
      <w:divBdr>
        <w:top w:val="none" w:sz="0" w:space="0" w:color="auto"/>
        <w:left w:val="none" w:sz="0" w:space="0" w:color="auto"/>
        <w:bottom w:val="none" w:sz="0" w:space="0" w:color="auto"/>
        <w:right w:val="none" w:sz="0" w:space="0" w:color="auto"/>
      </w:divBdr>
    </w:div>
    <w:div w:id="223490929">
      <w:bodyDiv w:val="1"/>
      <w:marLeft w:val="0"/>
      <w:marRight w:val="0"/>
      <w:marTop w:val="0"/>
      <w:marBottom w:val="0"/>
      <w:divBdr>
        <w:top w:val="none" w:sz="0" w:space="0" w:color="auto"/>
        <w:left w:val="none" w:sz="0" w:space="0" w:color="auto"/>
        <w:bottom w:val="none" w:sz="0" w:space="0" w:color="auto"/>
        <w:right w:val="none" w:sz="0" w:space="0" w:color="auto"/>
      </w:divBdr>
    </w:div>
    <w:div w:id="228613909">
      <w:bodyDiv w:val="1"/>
      <w:marLeft w:val="0"/>
      <w:marRight w:val="0"/>
      <w:marTop w:val="0"/>
      <w:marBottom w:val="0"/>
      <w:divBdr>
        <w:top w:val="none" w:sz="0" w:space="0" w:color="auto"/>
        <w:left w:val="none" w:sz="0" w:space="0" w:color="auto"/>
        <w:bottom w:val="none" w:sz="0" w:space="0" w:color="auto"/>
        <w:right w:val="none" w:sz="0" w:space="0" w:color="auto"/>
      </w:divBdr>
    </w:div>
    <w:div w:id="228927428">
      <w:bodyDiv w:val="1"/>
      <w:marLeft w:val="0"/>
      <w:marRight w:val="0"/>
      <w:marTop w:val="0"/>
      <w:marBottom w:val="0"/>
      <w:divBdr>
        <w:top w:val="none" w:sz="0" w:space="0" w:color="auto"/>
        <w:left w:val="none" w:sz="0" w:space="0" w:color="auto"/>
        <w:bottom w:val="none" w:sz="0" w:space="0" w:color="auto"/>
        <w:right w:val="none" w:sz="0" w:space="0" w:color="auto"/>
      </w:divBdr>
    </w:div>
    <w:div w:id="234053693">
      <w:bodyDiv w:val="1"/>
      <w:marLeft w:val="0"/>
      <w:marRight w:val="0"/>
      <w:marTop w:val="0"/>
      <w:marBottom w:val="0"/>
      <w:divBdr>
        <w:top w:val="none" w:sz="0" w:space="0" w:color="auto"/>
        <w:left w:val="none" w:sz="0" w:space="0" w:color="auto"/>
        <w:bottom w:val="none" w:sz="0" w:space="0" w:color="auto"/>
        <w:right w:val="none" w:sz="0" w:space="0" w:color="auto"/>
      </w:divBdr>
    </w:div>
    <w:div w:id="238441517">
      <w:bodyDiv w:val="1"/>
      <w:marLeft w:val="0"/>
      <w:marRight w:val="0"/>
      <w:marTop w:val="0"/>
      <w:marBottom w:val="0"/>
      <w:divBdr>
        <w:top w:val="none" w:sz="0" w:space="0" w:color="auto"/>
        <w:left w:val="none" w:sz="0" w:space="0" w:color="auto"/>
        <w:bottom w:val="none" w:sz="0" w:space="0" w:color="auto"/>
        <w:right w:val="none" w:sz="0" w:space="0" w:color="auto"/>
      </w:divBdr>
    </w:div>
    <w:div w:id="248588816">
      <w:bodyDiv w:val="1"/>
      <w:marLeft w:val="0"/>
      <w:marRight w:val="0"/>
      <w:marTop w:val="0"/>
      <w:marBottom w:val="0"/>
      <w:divBdr>
        <w:top w:val="none" w:sz="0" w:space="0" w:color="auto"/>
        <w:left w:val="none" w:sz="0" w:space="0" w:color="auto"/>
        <w:bottom w:val="none" w:sz="0" w:space="0" w:color="auto"/>
        <w:right w:val="none" w:sz="0" w:space="0" w:color="auto"/>
      </w:divBdr>
    </w:div>
    <w:div w:id="252277283">
      <w:bodyDiv w:val="1"/>
      <w:marLeft w:val="0"/>
      <w:marRight w:val="0"/>
      <w:marTop w:val="0"/>
      <w:marBottom w:val="0"/>
      <w:divBdr>
        <w:top w:val="none" w:sz="0" w:space="0" w:color="auto"/>
        <w:left w:val="none" w:sz="0" w:space="0" w:color="auto"/>
        <w:bottom w:val="none" w:sz="0" w:space="0" w:color="auto"/>
        <w:right w:val="none" w:sz="0" w:space="0" w:color="auto"/>
      </w:divBdr>
    </w:div>
    <w:div w:id="265962036">
      <w:bodyDiv w:val="1"/>
      <w:marLeft w:val="0"/>
      <w:marRight w:val="0"/>
      <w:marTop w:val="0"/>
      <w:marBottom w:val="0"/>
      <w:divBdr>
        <w:top w:val="none" w:sz="0" w:space="0" w:color="auto"/>
        <w:left w:val="none" w:sz="0" w:space="0" w:color="auto"/>
        <w:bottom w:val="none" w:sz="0" w:space="0" w:color="auto"/>
        <w:right w:val="none" w:sz="0" w:space="0" w:color="auto"/>
      </w:divBdr>
    </w:div>
    <w:div w:id="272521313">
      <w:bodyDiv w:val="1"/>
      <w:marLeft w:val="0"/>
      <w:marRight w:val="0"/>
      <w:marTop w:val="0"/>
      <w:marBottom w:val="0"/>
      <w:divBdr>
        <w:top w:val="none" w:sz="0" w:space="0" w:color="auto"/>
        <w:left w:val="none" w:sz="0" w:space="0" w:color="auto"/>
        <w:bottom w:val="none" w:sz="0" w:space="0" w:color="auto"/>
        <w:right w:val="none" w:sz="0" w:space="0" w:color="auto"/>
      </w:divBdr>
    </w:div>
    <w:div w:id="280839191">
      <w:bodyDiv w:val="1"/>
      <w:marLeft w:val="0"/>
      <w:marRight w:val="0"/>
      <w:marTop w:val="0"/>
      <w:marBottom w:val="0"/>
      <w:divBdr>
        <w:top w:val="none" w:sz="0" w:space="0" w:color="auto"/>
        <w:left w:val="none" w:sz="0" w:space="0" w:color="auto"/>
        <w:bottom w:val="none" w:sz="0" w:space="0" w:color="auto"/>
        <w:right w:val="none" w:sz="0" w:space="0" w:color="auto"/>
      </w:divBdr>
    </w:div>
    <w:div w:id="283998205">
      <w:bodyDiv w:val="1"/>
      <w:marLeft w:val="0"/>
      <w:marRight w:val="0"/>
      <w:marTop w:val="0"/>
      <w:marBottom w:val="0"/>
      <w:divBdr>
        <w:top w:val="none" w:sz="0" w:space="0" w:color="auto"/>
        <w:left w:val="none" w:sz="0" w:space="0" w:color="auto"/>
        <w:bottom w:val="none" w:sz="0" w:space="0" w:color="auto"/>
        <w:right w:val="none" w:sz="0" w:space="0" w:color="auto"/>
      </w:divBdr>
    </w:div>
    <w:div w:id="296108622">
      <w:bodyDiv w:val="1"/>
      <w:marLeft w:val="0"/>
      <w:marRight w:val="0"/>
      <w:marTop w:val="0"/>
      <w:marBottom w:val="0"/>
      <w:divBdr>
        <w:top w:val="none" w:sz="0" w:space="0" w:color="auto"/>
        <w:left w:val="none" w:sz="0" w:space="0" w:color="auto"/>
        <w:bottom w:val="none" w:sz="0" w:space="0" w:color="auto"/>
        <w:right w:val="none" w:sz="0" w:space="0" w:color="auto"/>
      </w:divBdr>
    </w:div>
    <w:div w:id="300699994">
      <w:bodyDiv w:val="1"/>
      <w:marLeft w:val="0"/>
      <w:marRight w:val="0"/>
      <w:marTop w:val="0"/>
      <w:marBottom w:val="0"/>
      <w:divBdr>
        <w:top w:val="none" w:sz="0" w:space="0" w:color="auto"/>
        <w:left w:val="none" w:sz="0" w:space="0" w:color="auto"/>
        <w:bottom w:val="none" w:sz="0" w:space="0" w:color="auto"/>
        <w:right w:val="none" w:sz="0" w:space="0" w:color="auto"/>
      </w:divBdr>
    </w:div>
    <w:div w:id="305162128">
      <w:bodyDiv w:val="1"/>
      <w:marLeft w:val="0"/>
      <w:marRight w:val="0"/>
      <w:marTop w:val="0"/>
      <w:marBottom w:val="0"/>
      <w:divBdr>
        <w:top w:val="none" w:sz="0" w:space="0" w:color="auto"/>
        <w:left w:val="none" w:sz="0" w:space="0" w:color="auto"/>
        <w:bottom w:val="none" w:sz="0" w:space="0" w:color="auto"/>
        <w:right w:val="none" w:sz="0" w:space="0" w:color="auto"/>
      </w:divBdr>
    </w:div>
    <w:div w:id="310183971">
      <w:bodyDiv w:val="1"/>
      <w:marLeft w:val="0"/>
      <w:marRight w:val="0"/>
      <w:marTop w:val="0"/>
      <w:marBottom w:val="0"/>
      <w:divBdr>
        <w:top w:val="none" w:sz="0" w:space="0" w:color="auto"/>
        <w:left w:val="none" w:sz="0" w:space="0" w:color="auto"/>
        <w:bottom w:val="none" w:sz="0" w:space="0" w:color="auto"/>
        <w:right w:val="none" w:sz="0" w:space="0" w:color="auto"/>
      </w:divBdr>
    </w:div>
    <w:div w:id="314259327">
      <w:bodyDiv w:val="1"/>
      <w:marLeft w:val="0"/>
      <w:marRight w:val="0"/>
      <w:marTop w:val="0"/>
      <w:marBottom w:val="0"/>
      <w:divBdr>
        <w:top w:val="none" w:sz="0" w:space="0" w:color="auto"/>
        <w:left w:val="none" w:sz="0" w:space="0" w:color="auto"/>
        <w:bottom w:val="none" w:sz="0" w:space="0" w:color="auto"/>
        <w:right w:val="none" w:sz="0" w:space="0" w:color="auto"/>
      </w:divBdr>
    </w:div>
    <w:div w:id="315646631">
      <w:bodyDiv w:val="1"/>
      <w:marLeft w:val="0"/>
      <w:marRight w:val="0"/>
      <w:marTop w:val="0"/>
      <w:marBottom w:val="0"/>
      <w:divBdr>
        <w:top w:val="none" w:sz="0" w:space="0" w:color="auto"/>
        <w:left w:val="none" w:sz="0" w:space="0" w:color="auto"/>
        <w:bottom w:val="none" w:sz="0" w:space="0" w:color="auto"/>
        <w:right w:val="none" w:sz="0" w:space="0" w:color="auto"/>
      </w:divBdr>
    </w:div>
    <w:div w:id="315837450">
      <w:bodyDiv w:val="1"/>
      <w:marLeft w:val="0"/>
      <w:marRight w:val="0"/>
      <w:marTop w:val="0"/>
      <w:marBottom w:val="0"/>
      <w:divBdr>
        <w:top w:val="none" w:sz="0" w:space="0" w:color="auto"/>
        <w:left w:val="none" w:sz="0" w:space="0" w:color="auto"/>
        <w:bottom w:val="none" w:sz="0" w:space="0" w:color="auto"/>
        <w:right w:val="none" w:sz="0" w:space="0" w:color="auto"/>
      </w:divBdr>
    </w:div>
    <w:div w:id="318116731">
      <w:bodyDiv w:val="1"/>
      <w:marLeft w:val="0"/>
      <w:marRight w:val="0"/>
      <w:marTop w:val="0"/>
      <w:marBottom w:val="0"/>
      <w:divBdr>
        <w:top w:val="none" w:sz="0" w:space="0" w:color="auto"/>
        <w:left w:val="none" w:sz="0" w:space="0" w:color="auto"/>
        <w:bottom w:val="none" w:sz="0" w:space="0" w:color="auto"/>
        <w:right w:val="none" w:sz="0" w:space="0" w:color="auto"/>
      </w:divBdr>
    </w:div>
    <w:div w:id="326136042">
      <w:bodyDiv w:val="1"/>
      <w:marLeft w:val="0"/>
      <w:marRight w:val="0"/>
      <w:marTop w:val="0"/>
      <w:marBottom w:val="0"/>
      <w:divBdr>
        <w:top w:val="none" w:sz="0" w:space="0" w:color="auto"/>
        <w:left w:val="none" w:sz="0" w:space="0" w:color="auto"/>
        <w:bottom w:val="none" w:sz="0" w:space="0" w:color="auto"/>
        <w:right w:val="none" w:sz="0" w:space="0" w:color="auto"/>
      </w:divBdr>
    </w:div>
    <w:div w:id="330791450">
      <w:bodyDiv w:val="1"/>
      <w:marLeft w:val="0"/>
      <w:marRight w:val="0"/>
      <w:marTop w:val="0"/>
      <w:marBottom w:val="0"/>
      <w:divBdr>
        <w:top w:val="none" w:sz="0" w:space="0" w:color="auto"/>
        <w:left w:val="none" w:sz="0" w:space="0" w:color="auto"/>
        <w:bottom w:val="none" w:sz="0" w:space="0" w:color="auto"/>
        <w:right w:val="none" w:sz="0" w:space="0" w:color="auto"/>
      </w:divBdr>
    </w:div>
    <w:div w:id="342049101">
      <w:bodyDiv w:val="1"/>
      <w:marLeft w:val="0"/>
      <w:marRight w:val="0"/>
      <w:marTop w:val="0"/>
      <w:marBottom w:val="0"/>
      <w:divBdr>
        <w:top w:val="none" w:sz="0" w:space="0" w:color="auto"/>
        <w:left w:val="none" w:sz="0" w:space="0" w:color="auto"/>
        <w:bottom w:val="none" w:sz="0" w:space="0" w:color="auto"/>
        <w:right w:val="none" w:sz="0" w:space="0" w:color="auto"/>
      </w:divBdr>
    </w:div>
    <w:div w:id="360010749">
      <w:bodyDiv w:val="1"/>
      <w:marLeft w:val="0"/>
      <w:marRight w:val="0"/>
      <w:marTop w:val="0"/>
      <w:marBottom w:val="0"/>
      <w:divBdr>
        <w:top w:val="none" w:sz="0" w:space="0" w:color="auto"/>
        <w:left w:val="none" w:sz="0" w:space="0" w:color="auto"/>
        <w:bottom w:val="none" w:sz="0" w:space="0" w:color="auto"/>
        <w:right w:val="none" w:sz="0" w:space="0" w:color="auto"/>
      </w:divBdr>
    </w:div>
    <w:div w:id="362101944">
      <w:bodyDiv w:val="1"/>
      <w:marLeft w:val="0"/>
      <w:marRight w:val="0"/>
      <w:marTop w:val="0"/>
      <w:marBottom w:val="0"/>
      <w:divBdr>
        <w:top w:val="none" w:sz="0" w:space="0" w:color="auto"/>
        <w:left w:val="none" w:sz="0" w:space="0" w:color="auto"/>
        <w:bottom w:val="none" w:sz="0" w:space="0" w:color="auto"/>
        <w:right w:val="none" w:sz="0" w:space="0" w:color="auto"/>
      </w:divBdr>
    </w:div>
    <w:div w:id="363294365">
      <w:bodyDiv w:val="1"/>
      <w:marLeft w:val="0"/>
      <w:marRight w:val="0"/>
      <w:marTop w:val="0"/>
      <w:marBottom w:val="0"/>
      <w:divBdr>
        <w:top w:val="none" w:sz="0" w:space="0" w:color="auto"/>
        <w:left w:val="none" w:sz="0" w:space="0" w:color="auto"/>
        <w:bottom w:val="none" w:sz="0" w:space="0" w:color="auto"/>
        <w:right w:val="none" w:sz="0" w:space="0" w:color="auto"/>
      </w:divBdr>
    </w:div>
    <w:div w:id="363481645">
      <w:bodyDiv w:val="1"/>
      <w:marLeft w:val="0"/>
      <w:marRight w:val="0"/>
      <w:marTop w:val="0"/>
      <w:marBottom w:val="0"/>
      <w:divBdr>
        <w:top w:val="none" w:sz="0" w:space="0" w:color="auto"/>
        <w:left w:val="none" w:sz="0" w:space="0" w:color="auto"/>
        <w:bottom w:val="none" w:sz="0" w:space="0" w:color="auto"/>
        <w:right w:val="none" w:sz="0" w:space="0" w:color="auto"/>
      </w:divBdr>
    </w:div>
    <w:div w:id="365368822">
      <w:bodyDiv w:val="1"/>
      <w:marLeft w:val="0"/>
      <w:marRight w:val="0"/>
      <w:marTop w:val="0"/>
      <w:marBottom w:val="0"/>
      <w:divBdr>
        <w:top w:val="none" w:sz="0" w:space="0" w:color="auto"/>
        <w:left w:val="none" w:sz="0" w:space="0" w:color="auto"/>
        <w:bottom w:val="none" w:sz="0" w:space="0" w:color="auto"/>
        <w:right w:val="none" w:sz="0" w:space="0" w:color="auto"/>
      </w:divBdr>
    </w:div>
    <w:div w:id="370157655">
      <w:bodyDiv w:val="1"/>
      <w:marLeft w:val="0"/>
      <w:marRight w:val="0"/>
      <w:marTop w:val="0"/>
      <w:marBottom w:val="0"/>
      <w:divBdr>
        <w:top w:val="none" w:sz="0" w:space="0" w:color="auto"/>
        <w:left w:val="none" w:sz="0" w:space="0" w:color="auto"/>
        <w:bottom w:val="none" w:sz="0" w:space="0" w:color="auto"/>
        <w:right w:val="none" w:sz="0" w:space="0" w:color="auto"/>
      </w:divBdr>
    </w:div>
    <w:div w:id="373818408">
      <w:bodyDiv w:val="1"/>
      <w:marLeft w:val="0"/>
      <w:marRight w:val="0"/>
      <w:marTop w:val="0"/>
      <w:marBottom w:val="0"/>
      <w:divBdr>
        <w:top w:val="none" w:sz="0" w:space="0" w:color="auto"/>
        <w:left w:val="none" w:sz="0" w:space="0" w:color="auto"/>
        <w:bottom w:val="none" w:sz="0" w:space="0" w:color="auto"/>
        <w:right w:val="none" w:sz="0" w:space="0" w:color="auto"/>
      </w:divBdr>
    </w:div>
    <w:div w:id="377628869">
      <w:bodyDiv w:val="1"/>
      <w:marLeft w:val="0"/>
      <w:marRight w:val="0"/>
      <w:marTop w:val="0"/>
      <w:marBottom w:val="0"/>
      <w:divBdr>
        <w:top w:val="none" w:sz="0" w:space="0" w:color="auto"/>
        <w:left w:val="none" w:sz="0" w:space="0" w:color="auto"/>
        <w:bottom w:val="none" w:sz="0" w:space="0" w:color="auto"/>
        <w:right w:val="none" w:sz="0" w:space="0" w:color="auto"/>
      </w:divBdr>
    </w:div>
    <w:div w:id="384985201">
      <w:bodyDiv w:val="1"/>
      <w:marLeft w:val="0"/>
      <w:marRight w:val="0"/>
      <w:marTop w:val="0"/>
      <w:marBottom w:val="0"/>
      <w:divBdr>
        <w:top w:val="none" w:sz="0" w:space="0" w:color="auto"/>
        <w:left w:val="none" w:sz="0" w:space="0" w:color="auto"/>
        <w:bottom w:val="none" w:sz="0" w:space="0" w:color="auto"/>
        <w:right w:val="none" w:sz="0" w:space="0" w:color="auto"/>
      </w:divBdr>
    </w:div>
    <w:div w:id="393117560">
      <w:bodyDiv w:val="1"/>
      <w:marLeft w:val="0"/>
      <w:marRight w:val="0"/>
      <w:marTop w:val="0"/>
      <w:marBottom w:val="0"/>
      <w:divBdr>
        <w:top w:val="none" w:sz="0" w:space="0" w:color="auto"/>
        <w:left w:val="none" w:sz="0" w:space="0" w:color="auto"/>
        <w:bottom w:val="none" w:sz="0" w:space="0" w:color="auto"/>
        <w:right w:val="none" w:sz="0" w:space="0" w:color="auto"/>
      </w:divBdr>
    </w:div>
    <w:div w:id="394009613">
      <w:bodyDiv w:val="1"/>
      <w:marLeft w:val="0"/>
      <w:marRight w:val="0"/>
      <w:marTop w:val="0"/>
      <w:marBottom w:val="0"/>
      <w:divBdr>
        <w:top w:val="none" w:sz="0" w:space="0" w:color="auto"/>
        <w:left w:val="none" w:sz="0" w:space="0" w:color="auto"/>
        <w:bottom w:val="none" w:sz="0" w:space="0" w:color="auto"/>
        <w:right w:val="none" w:sz="0" w:space="0" w:color="auto"/>
      </w:divBdr>
    </w:div>
    <w:div w:id="399333889">
      <w:bodyDiv w:val="1"/>
      <w:marLeft w:val="0"/>
      <w:marRight w:val="0"/>
      <w:marTop w:val="0"/>
      <w:marBottom w:val="0"/>
      <w:divBdr>
        <w:top w:val="none" w:sz="0" w:space="0" w:color="auto"/>
        <w:left w:val="none" w:sz="0" w:space="0" w:color="auto"/>
        <w:bottom w:val="none" w:sz="0" w:space="0" w:color="auto"/>
        <w:right w:val="none" w:sz="0" w:space="0" w:color="auto"/>
      </w:divBdr>
    </w:div>
    <w:div w:id="406028010">
      <w:bodyDiv w:val="1"/>
      <w:marLeft w:val="0"/>
      <w:marRight w:val="0"/>
      <w:marTop w:val="0"/>
      <w:marBottom w:val="0"/>
      <w:divBdr>
        <w:top w:val="none" w:sz="0" w:space="0" w:color="auto"/>
        <w:left w:val="none" w:sz="0" w:space="0" w:color="auto"/>
        <w:bottom w:val="none" w:sz="0" w:space="0" w:color="auto"/>
        <w:right w:val="none" w:sz="0" w:space="0" w:color="auto"/>
      </w:divBdr>
    </w:div>
    <w:div w:id="413356181">
      <w:bodyDiv w:val="1"/>
      <w:marLeft w:val="0"/>
      <w:marRight w:val="0"/>
      <w:marTop w:val="0"/>
      <w:marBottom w:val="0"/>
      <w:divBdr>
        <w:top w:val="none" w:sz="0" w:space="0" w:color="auto"/>
        <w:left w:val="none" w:sz="0" w:space="0" w:color="auto"/>
        <w:bottom w:val="none" w:sz="0" w:space="0" w:color="auto"/>
        <w:right w:val="none" w:sz="0" w:space="0" w:color="auto"/>
      </w:divBdr>
    </w:div>
    <w:div w:id="424032564">
      <w:bodyDiv w:val="1"/>
      <w:marLeft w:val="0"/>
      <w:marRight w:val="0"/>
      <w:marTop w:val="0"/>
      <w:marBottom w:val="0"/>
      <w:divBdr>
        <w:top w:val="none" w:sz="0" w:space="0" w:color="auto"/>
        <w:left w:val="none" w:sz="0" w:space="0" w:color="auto"/>
        <w:bottom w:val="none" w:sz="0" w:space="0" w:color="auto"/>
        <w:right w:val="none" w:sz="0" w:space="0" w:color="auto"/>
      </w:divBdr>
    </w:div>
    <w:div w:id="426081956">
      <w:bodyDiv w:val="1"/>
      <w:marLeft w:val="0"/>
      <w:marRight w:val="0"/>
      <w:marTop w:val="0"/>
      <w:marBottom w:val="0"/>
      <w:divBdr>
        <w:top w:val="none" w:sz="0" w:space="0" w:color="auto"/>
        <w:left w:val="none" w:sz="0" w:space="0" w:color="auto"/>
        <w:bottom w:val="none" w:sz="0" w:space="0" w:color="auto"/>
        <w:right w:val="none" w:sz="0" w:space="0" w:color="auto"/>
      </w:divBdr>
    </w:div>
    <w:div w:id="426393145">
      <w:bodyDiv w:val="1"/>
      <w:marLeft w:val="0"/>
      <w:marRight w:val="0"/>
      <w:marTop w:val="0"/>
      <w:marBottom w:val="0"/>
      <w:divBdr>
        <w:top w:val="none" w:sz="0" w:space="0" w:color="auto"/>
        <w:left w:val="none" w:sz="0" w:space="0" w:color="auto"/>
        <w:bottom w:val="none" w:sz="0" w:space="0" w:color="auto"/>
        <w:right w:val="none" w:sz="0" w:space="0" w:color="auto"/>
      </w:divBdr>
      <w:divsChild>
        <w:div w:id="344206729">
          <w:marLeft w:val="480"/>
          <w:marRight w:val="0"/>
          <w:marTop w:val="0"/>
          <w:marBottom w:val="0"/>
          <w:divBdr>
            <w:top w:val="none" w:sz="0" w:space="0" w:color="auto"/>
            <w:left w:val="none" w:sz="0" w:space="0" w:color="auto"/>
            <w:bottom w:val="none" w:sz="0" w:space="0" w:color="auto"/>
            <w:right w:val="none" w:sz="0" w:space="0" w:color="auto"/>
          </w:divBdr>
        </w:div>
        <w:div w:id="98642523">
          <w:marLeft w:val="480"/>
          <w:marRight w:val="0"/>
          <w:marTop w:val="0"/>
          <w:marBottom w:val="0"/>
          <w:divBdr>
            <w:top w:val="none" w:sz="0" w:space="0" w:color="auto"/>
            <w:left w:val="none" w:sz="0" w:space="0" w:color="auto"/>
            <w:bottom w:val="none" w:sz="0" w:space="0" w:color="auto"/>
            <w:right w:val="none" w:sz="0" w:space="0" w:color="auto"/>
          </w:divBdr>
        </w:div>
        <w:div w:id="2071725899">
          <w:marLeft w:val="480"/>
          <w:marRight w:val="0"/>
          <w:marTop w:val="0"/>
          <w:marBottom w:val="0"/>
          <w:divBdr>
            <w:top w:val="none" w:sz="0" w:space="0" w:color="auto"/>
            <w:left w:val="none" w:sz="0" w:space="0" w:color="auto"/>
            <w:bottom w:val="none" w:sz="0" w:space="0" w:color="auto"/>
            <w:right w:val="none" w:sz="0" w:space="0" w:color="auto"/>
          </w:divBdr>
        </w:div>
        <w:div w:id="1107891301">
          <w:marLeft w:val="480"/>
          <w:marRight w:val="0"/>
          <w:marTop w:val="0"/>
          <w:marBottom w:val="0"/>
          <w:divBdr>
            <w:top w:val="none" w:sz="0" w:space="0" w:color="auto"/>
            <w:left w:val="none" w:sz="0" w:space="0" w:color="auto"/>
            <w:bottom w:val="none" w:sz="0" w:space="0" w:color="auto"/>
            <w:right w:val="none" w:sz="0" w:space="0" w:color="auto"/>
          </w:divBdr>
        </w:div>
        <w:div w:id="1693998208">
          <w:marLeft w:val="480"/>
          <w:marRight w:val="0"/>
          <w:marTop w:val="0"/>
          <w:marBottom w:val="0"/>
          <w:divBdr>
            <w:top w:val="none" w:sz="0" w:space="0" w:color="auto"/>
            <w:left w:val="none" w:sz="0" w:space="0" w:color="auto"/>
            <w:bottom w:val="none" w:sz="0" w:space="0" w:color="auto"/>
            <w:right w:val="none" w:sz="0" w:space="0" w:color="auto"/>
          </w:divBdr>
        </w:div>
        <w:div w:id="1229150942">
          <w:marLeft w:val="480"/>
          <w:marRight w:val="0"/>
          <w:marTop w:val="0"/>
          <w:marBottom w:val="0"/>
          <w:divBdr>
            <w:top w:val="none" w:sz="0" w:space="0" w:color="auto"/>
            <w:left w:val="none" w:sz="0" w:space="0" w:color="auto"/>
            <w:bottom w:val="none" w:sz="0" w:space="0" w:color="auto"/>
            <w:right w:val="none" w:sz="0" w:space="0" w:color="auto"/>
          </w:divBdr>
        </w:div>
        <w:div w:id="335229874">
          <w:marLeft w:val="480"/>
          <w:marRight w:val="0"/>
          <w:marTop w:val="0"/>
          <w:marBottom w:val="0"/>
          <w:divBdr>
            <w:top w:val="none" w:sz="0" w:space="0" w:color="auto"/>
            <w:left w:val="none" w:sz="0" w:space="0" w:color="auto"/>
            <w:bottom w:val="none" w:sz="0" w:space="0" w:color="auto"/>
            <w:right w:val="none" w:sz="0" w:space="0" w:color="auto"/>
          </w:divBdr>
        </w:div>
        <w:div w:id="973756665">
          <w:marLeft w:val="480"/>
          <w:marRight w:val="0"/>
          <w:marTop w:val="0"/>
          <w:marBottom w:val="0"/>
          <w:divBdr>
            <w:top w:val="none" w:sz="0" w:space="0" w:color="auto"/>
            <w:left w:val="none" w:sz="0" w:space="0" w:color="auto"/>
            <w:bottom w:val="none" w:sz="0" w:space="0" w:color="auto"/>
            <w:right w:val="none" w:sz="0" w:space="0" w:color="auto"/>
          </w:divBdr>
        </w:div>
        <w:div w:id="1549410190">
          <w:marLeft w:val="480"/>
          <w:marRight w:val="0"/>
          <w:marTop w:val="0"/>
          <w:marBottom w:val="0"/>
          <w:divBdr>
            <w:top w:val="none" w:sz="0" w:space="0" w:color="auto"/>
            <w:left w:val="none" w:sz="0" w:space="0" w:color="auto"/>
            <w:bottom w:val="none" w:sz="0" w:space="0" w:color="auto"/>
            <w:right w:val="none" w:sz="0" w:space="0" w:color="auto"/>
          </w:divBdr>
        </w:div>
        <w:div w:id="396633770">
          <w:marLeft w:val="480"/>
          <w:marRight w:val="0"/>
          <w:marTop w:val="0"/>
          <w:marBottom w:val="0"/>
          <w:divBdr>
            <w:top w:val="none" w:sz="0" w:space="0" w:color="auto"/>
            <w:left w:val="none" w:sz="0" w:space="0" w:color="auto"/>
            <w:bottom w:val="none" w:sz="0" w:space="0" w:color="auto"/>
            <w:right w:val="none" w:sz="0" w:space="0" w:color="auto"/>
          </w:divBdr>
        </w:div>
        <w:div w:id="1366708629">
          <w:marLeft w:val="480"/>
          <w:marRight w:val="0"/>
          <w:marTop w:val="0"/>
          <w:marBottom w:val="0"/>
          <w:divBdr>
            <w:top w:val="none" w:sz="0" w:space="0" w:color="auto"/>
            <w:left w:val="none" w:sz="0" w:space="0" w:color="auto"/>
            <w:bottom w:val="none" w:sz="0" w:space="0" w:color="auto"/>
            <w:right w:val="none" w:sz="0" w:space="0" w:color="auto"/>
          </w:divBdr>
        </w:div>
        <w:div w:id="1744916201">
          <w:marLeft w:val="480"/>
          <w:marRight w:val="0"/>
          <w:marTop w:val="0"/>
          <w:marBottom w:val="0"/>
          <w:divBdr>
            <w:top w:val="none" w:sz="0" w:space="0" w:color="auto"/>
            <w:left w:val="none" w:sz="0" w:space="0" w:color="auto"/>
            <w:bottom w:val="none" w:sz="0" w:space="0" w:color="auto"/>
            <w:right w:val="none" w:sz="0" w:space="0" w:color="auto"/>
          </w:divBdr>
        </w:div>
        <w:div w:id="1794707148">
          <w:marLeft w:val="480"/>
          <w:marRight w:val="0"/>
          <w:marTop w:val="0"/>
          <w:marBottom w:val="0"/>
          <w:divBdr>
            <w:top w:val="none" w:sz="0" w:space="0" w:color="auto"/>
            <w:left w:val="none" w:sz="0" w:space="0" w:color="auto"/>
            <w:bottom w:val="none" w:sz="0" w:space="0" w:color="auto"/>
            <w:right w:val="none" w:sz="0" w:space="0" w:color="auto"/>
          </w:divBdr>
        </w:div>
        <w:div w:id="1125150041">
          <w:marLeft w:val="480"/>
          <w:marRight w:val="0"/>
          <w:marTop w:val="0"/>
          <w:marBottom w:val="0"/>
          <w:divBdr>
            <w:top w:val="none" w:sz="0" w:space="0" w:color="auto"/>
            <w:left w:val="none" w:sz="0" w:space="0" w:color="auto"/>
            <w:bottom w:val="none" w:sz="0" w:space="0" w:color="auto"/>
            <w:right w:val="none" w:sz="0" w:space="0" w:color="auto"/>
          </w:divBdr>
        </w:div>
        <w:div w:id="686521485">
          <w:marLeft w:val="480"/>
          <w:marRight w:val="0"/>
          <w:marTop w:val="0"/>
          <w:marBottom w:val="0"/>
          <w:divBdr>
            <w:top w:val="none" w:sz="0" w:space="0" w:color="auto"/>
            <w:left w:val="none" w:sz="0" w:space="0" w:color="auto"/>
            <w:bottom w:val="none" w:sz="0" w:space="0" w:color="auto"/>
            <w:right w:val="none" w:sz="0" w:space="0" w:color="auto"/>
          </w:divBdr>
        </w:div>
        <w:div w:id="1677270966">
          <w:marLeft w:val="480"/>
          <w:marRight w:val="0"/>
          <w:marTop w:val="0"/>
          <w:marBottom w:val="0"/>
          <w:divBdr>
            <w:top w:val="none" w:sz="0" w:space="0" w:color="auto"/>
            <w:left w:val="none" w:sz="0" w:space="0" w:color="auto"/>
            <w:bottom w:val="none" w:sz="0" w:space="0" w:color="auto"/>
            <w:right w:val="none" w:sz="0" w:space="0" w:color="auto"/>
          </w:divBdr>
        </w:div>
        <w:div w:id="414740184">
          <w:marLeft w:val="480"/>
          <w:marRight w:val="0"/>
          <w:marTop w:val="0"/>
          <w:marBottom w:val="0"/>
          <w:divBdr>
            <w:top w:val="none" w:sz="0" w:space="0" w:color="auto"/>
            <w:left w:val="none" w:sz="0" w:space="0" w:color="auto"/>
            <w:bottom w:val="none" w:sz="0" w:space="0" w:color="auto"/>
            <w:right w:val="none" w:sz="0" w:space="0" w:color="auto"/>
          </w:divBdr>
        </w:div>
        <w:div w:id="191654393">
          <w:marLeft w:val="480"/>
          <w:marRight w:val="0"/>
          <w:marTop w:val="0"/>
          <w:marBottom w:val="0"/>
          <w:divBdr>
            <w:top w:val="none" w:sz="0" w:space="0" w:color="auto"/>
            <w:left w:val="none" w:sz="0" w:space="0" w:color="auto"/>
            <w:bottom w:val="none" w:sz="0" w:space="0" w:color="auto"/>
            <w:right w:val="none" w:sz="0" w:space="0" w:color="auto"/>
          </w:divBdr>
        </w:div>
        <w:div w:id="748426069">
          <w:marLeft w:val="480"/>
          <w:marRight w:val="0"/>
          <w:marTop w:val="0"/>
          <w:marBottom w:val="0"/>
          <w:divBdr>
            <w:top w:val="none" w:sz="0" w:space="0" w:color="auto"/>
            <w:left w:val="none" w:sz="0" w:space="0" w:color="auto"/>
            <w:bottom w:val="none" w:sz="0" w:space="0" w:color="auto"/>
            <w:right w:val="none" w:sz="0" w:space="0" w:color="auto"/>
          </w:divBdr>
        </w:div>
        <w:div w:id="853304846">
          <w:marLeft w:val="480"/>
          <w:marRight w:val="0"/>
          <w:marTop w:val="0"/>
          <w:marBottom w:val="0"/>
          <w:divBdr>
            <w:top w:val="none" w:sz="0" w:space="0" w:color="auto"/>
            <w:left w:val="none" w:sz="0" w:space="0" w:color="auto"/>
            <w:bottom w:val="none" w:sz="0" w:space="0" w:color="auto"/>
            <w:right w:val="none" w:sz="0" w:space="0" w:color="auto"/>
          </w:divBdr>
        </w:div>
        <w:div w:id="1087077312">
          <w:marLeft w:val="480"/>
          <w:marRight w:val="0"/>
          <w:marTop w:val="0"/>
          <w:marBottom w:val="0"/>
          <w:divBdr>
            <w:top w:val="none" w:sz="0" w:space="0" w:color="auto"/>
            <w:left w:val="none" w:sz="0" w:space="0" w:color="auto"/>
            <w:bottom w:val="none" w:sz="0" w:space="0" w:color="auto"/>
            <w:right w:val="none" w:sz="0" w:space="0" w:color="auto"/>
          </w:divBdr>
        </w:div>
        <w:div w:id="649792339">
          <w:marLeft w:val="480"/>
          <w:marRight w:val="0"/>
          <w:marTop w:val="0"/>
          <w:marBottom w:val="0"/>
          <w:divBdr>
            <w:top w:val="none" w:sz="0" w:space="0" w:color="auto"/>
            <w:left w:val="none" w:sz="0" w:space="0" w:color="auto"/>
            <w:bottom w:val="none" w:sz="0" w:space="0" w:color="auto"/>
            <w:right w:val="none" w:sz="0" w:space="0" w:color="auto"/>
          </w:divBdr>
        </w:div>
        <w:div w:id="1752508016">
          <w:marLeft w:val="480"/>
          <w:marRight w:val="0"/>
          <w:marTop w:val="0"/>
          <w:marBottom w:val="0"/>
          <w:divBdr>
            <w:top w:val="none" w:sz="0" w:space="0" w:color="auto"/>
            <w:left w:val="none" w:sz="0" w:space="0" w:color="auto"/>
            <w:bottom w:val="none" w:sz="0" w:space="0" w:color="auto"/>
            <w:right w:val="none" w:sz="0" w:space="0" w:color="auto"/>
          </w:divBdr>
        </w:div>
        <w:div w:id="810101881">
          <w:marLeft w:val="480"/>
          <w:marRight w:val="0"/>
          <w:marTop w:val="0"/>
          <w:marBottom w:val="0"/>
          <w:divBdr>
            <w:top w:val="none" w:sz="0" w:space="0" w:color="auto"/>
            <w:left w:val="none" w:sz="0" w:space="0" w:color="auto"/>
            <w:bottom w:val="none" w:sz="0" w:space="0" w:color="auto"/>
            <w:right w:val="none" w:sz="0" w:space="0" w:color="auto"/>
          </w:divBdr>
        </w:div>
        <w:div w:id="543255064">
          <w:marLeft w:val="480"/>
          <w:marRight w:val="0"/>
          <w:marTop w:val="0"/>
          <w:marBottom w:val="0"/>
          <w:divBdr>
            <w:top w:val="none" w:sz="0" w:space="0" w:color="auto"/>
            <w:left w:val="none" w:sz="0" w:space="0" w:color="auto"/>
            <w:bottom w:val="none" w:sz="0" w:space="0" w:color="auto"/>
            <w:right w:val="none" w:sz="0" w:space="0" w:color="auto"/>
          </w:divBdr>
        </w:div>
        <w:div w:id="861825437">
          <w:marLeft w:val="480"/>
          <w:marRight w:val="0"/>
          <w:marTop w:val="0"/>
          <w:marBottom w:val="0"/>
          <w:divBdr>
            <w:top w:val="none" w:sz="0" w:space="0" w:color="auto"/>
            <w:left w:val="none" w:sz="0" w:space="0" w:color="auto"/>
            <w:bottom w:val="none" w:sz="0" w:space="0" w:color="auto"/>
            <w:right w:val="none" w:sz="0" w:space="0" w:color="auto"/>
          </w:divBdr>
        </w:div>
        <w:div w:id="1354646581">
          <w:marLeft w:val="480"/>
          <w:marRight w:val="0"/>
          <w:marTop w:val="0"/>
          <w:marBottom w:val="0"/>
          <w:divBdr>
            <w:top w:val="none" w:sz="0" w:space="0" w:color="auto"/>
            <w:left w:val="none" w:sz="0" w:space="0" w:color="auto"/>
            <w:bottom w:val="none" w:sz="0" w:space="0" w:color="auto"/>
            <w:right w:val="none" w:sz="0" w:space="0" w:color="auto"/>
          </w:divBdr>
        </w:div>
        <w:div w:id="841890673">
          <w:marLeft w:val="480"/>
          <w:marRight w:val="0"/>
          <w:marTop w:val="0"/>
          <w:marBottom w:val="0"/>
          <w:divBdr>
            <w:top w:val="none" w:sz="0" w:space="0" w:color="auto"/>
            <w:left w:val="none" w:sz="0" w:space="0" w:color="auto"/>
            <w:bottom w:val="none" w:sz="0" w:space="0" w:color="auto"/>
            <w:right w:val="none" w:sz="0" w:space="0" w:color="auto"/>
          </w:divBdr>
        </w:div>
        <w:div w:id="1961908864">
          <w:marLeft w:val="480"/>
          <w:marRight w:val="0"/>
          <w:marTop w:val="0"/>
          <w:marBottom w:val="0"/>
          <w:divBdr>
            <w:top w:val="none" w:sz="0" w:space="0" w:color="auto"/>
            <w:left w:val="none" w:sz="0" w:space="0" w:color="auto"/>
            <w:bottom w:val="none" w:sz="0" w:space="0" w:color="auto"/>
            <w:right w:val="none" w:sz="0" w:space="0" w:color="auto"/>
          </w:divBdr>
        </w:div>
        <w:div w:id="258300222">
          <w:marLeft w:val="480"/>
          <w:marRight w:val="0"/>
          <w:marTop w:val="0"/>
          <w:marBottom w:val="0"/>
          <w:divBdr>
            <w:top w:val="none" w:sz="0" w:space="0" w:color="auto"/>
            <w:left w:val="none" w:sz="0" w:space="0" w:color="auto"/>
            <w:bottom w:val="none" w:sz="0" w:space="0" w:color="auto"/>
            <w:right w:val="none" w:sz="0" w:space="0" w:color="auto"/>
          </w:divBdr>
        </w:div>
        <w:div w:id="972717156">
          <w:marLeft w:val="480"/>
          <w:marRight w:val="0"/>
          <w:marTop w:val="0"/>
          <w:marBottom w:val="0"/>
          <w:divBdr>
            <w:top w:val="none" w:sz="0" w:space="0" w:color="auto"/>
            <w:left w:val="none" w:sz="0" w:space="0" w:color="auto"/>
            <w:bottom w:val="none" w:sz="0" w:space="0" w:color="auto"/>
            <w:right w:val="none" w:sz="0" w:space="0" w:color="auto"/>
          </w:divBdr>
        </w:div>
        <w:div w:id="775175691">
          <w:marLeft w:val="480"/>
          <w:marRight w:val="0"/>
          <w:marTop w:val="0"/>
          <w:marBottom w:val="0"/>
          <w:divBdr>
            <w:top w:val="none" w:sz="0" w:space="0" w:color="auto"/>
            <w:left w:val="none" w:sz="0" w:space="0" w:color="auto"/>
            <w:bottom w:val="none" w:sz="0" w:space="0" w:color="auto"/>
            <w:right w:val="none" w:sz="0" w:space="0" w:color="auto"/>
          </w:divBdr>
        </w:div>
        <w:div w:id="1253659481">
          <w:marLeft w:val="480"/>
          <w:marRight w:val="0"/>
          <w:marTop w:val="0"/>
          <w:marBottom w:val="0"/>
          <w:divBdr>
            <w:top w:val="none" w:sz="0" w:space="0" w:color="auto"/>
            <w:left w:val="none" w:sz="0" w:space="0" w:color="auto"/>
            <w:bottom w:val="none" w:sz="0" w:space="0" w:color="auto"/>
            <w:right w:val="none" w:sz="0" w:space="0" w:color="auto"/>
          </w:divBdr>
        </w:div>
        <w:div w:id="420302029">
          <w:marLeft w:val="480"/>
          <w:marRight w:val="0"/>
          <w:marTop w:val="0"/>
          <w:marBottom w:val="0"/>
          <w:divBdr>
            <w:top w:val="none" w:sz="0" w:space="0" w:color="auto"/>
            <w:left w:val="none" w:sz="0" w:space="0" w:color="auto"/>
            <w:bottom w:val="none" w:sz="0" w:space="0" w:color="auto"/>
            <w:right w:val="none" w:sz="0" w:space="0" w:color="auto"/>
          </w:divBdr>
        </w:div>
        <w:div w:id="2000881649">
          <w:marLeft w:val="480"/>
          <w:marRight w:val="0"/>
          <w:marTop w:val="0"/>
          <w:marBottom w:val="0"/>
          <w:divBdr>
            <w:top w:val="none" w:sz="0" w:space="0" w:color="auto"/>
            <w:left w:val="none" w:sz="0" w:space="0" w:color="auto"/>
            <w:bottom w:val="none" w:sz="0" w:space="0" w:color="auto"/>
            <w:right w:val="none" w:sz="0" w:space="0" w:color="auto"/>
          </w:divBdr>
        </w:div>
        <w:div w:id="1141657791">
          <w:marLeft w:val="480"/>
          <w:marRight w:val="0"/>
          <w:marTop w:val="0"/>
          <w:marBottom w:val="0"/>
          <w:divBdr>
            <w:top w:val="none" w:sz="0" w:space="0" w:color="auto"/>
            <w:left w:val="none" w:sz="0" w:space="0" w:color="auto"/>
            <w:bottom w:val="none" w:sz="0" w:space="0" w:color="auto"/>
            <w:right w:val="none" w:sz="0" w:space="0" w:color="auto"/>
          </w:divBdr>
        </w:div>
        <w:div w:id="1538270636">
          <w:marLeft w:val="480"/>
          <w:marRight w:val="0"/>
          <w:marTop w:val="0"/>
          <w:marBottom w:val="0"/>
          <w:divBdr>
            <w:top w:val="none" w:sz="0" w:space="0" w:color="auto"/>
            <w:left w:val="none" w:sz="0" w:space="0" w:color="auto"/>
            <w:bottom w:val="none" w:sz="0" w:space="0" w:color="auto"/>
            <w:right w:val="none" w:sz="0" w:space="0" w:color="auto"/>
          </w:divBdr>
        </w:div>
        <w:div w:id="1463160041">
          <w:marLeft w:val="480"/>
          <w:marRight w:val="0"/>
          <w:marTop w:val="0"/>
          <w:marBottom w:val="0"/>
          <w:divBdr>
            <w:top w:val="none" w:sz="0" w:space="0" w:color="auto"/>
            <w:left w:val="none" w:sz="0" w:space="0" w:color="auto"/>
            <w:bottom w:val="none" w:sz="0" w:space="0" w:color="auto"/>
            <w:right w:val="none" w:sz="0" w:space="0" w:color="auto"/>
          </w:divBdr>
        </w:div>
        <w:div w:id="1157113312">
          <w:marLeft w:val="480"/>
          <w:marRight w:val="0"/>
          <w:marTop w:val="0"/>
          <w:marBottom w:val="0"/>
          <w:divBdr>
            <w:top w:val="none" w:sz="0" w:space="0" w:color="auto"/>
            <w:left w:val="none" w:sz="0" w:space="0" w:color="auto"/>
            <w:bottom w:val="none" w:sz="0" w:space="0" w:color="auto"/>
            <w:right w:val="none" w:sz="0" w:space="0" w:color="auto"/>
          </w:divBdr>
        </w:div>
        <w:div w:id="377821112">
          <w:marLeft w:val="480"/>
          <w:marRight w:val="0"/>
          <w:marTop w:val="0"/>
          <w:marBottom w:val="0"/>
          <w:divBdr>
            <w:top w:val="none" w:sz="0" w:space="0" w:color="auto"/>
            <w:left w:val="none" w:sz="0" w:space="0" w:color="auto"/>
            <w:bottom w:val="none" w:sz="0" w:space="0" w:color="auto"/>
            <w:right w:val="none" w:sz="0" w:space="0" w:color="auto"/>
          </w:divBdr>
        </w:div>
        <w:div w:id="1934314770">
          <w:marLeft w:val="480"/>
          <w:marRight w:val="0"/>
          <w:marTop w:val="0"/>
          <w:marBottom w:val="0"/>
          <w:divBdr>
            <w:top w:val="none" w:sz="0" w:space="0" w:color="auto"/>
            <w:left w:val="none" w:sz="0" w:space="0" w:color="auto"/>
            <w:bottom w:val="none" w:sz="0" w:space="0" w:color="auto"/>
            <w:right w:val="none" w:sz="0" w:space="0" w:color="auto"/>
          </w:divBdr>
        </w:div>
        <w:div w:id="1221357329">
          <w:marLeft w:val="480"/>
          <w:marRight w:val="0"/>
          <w:marTop w:val="0"/>
          <w:marBottom w:val="0"/>
          <w:divBdr>
            <w:top w:val="none" w:sz="0" w:space="0" w:color="auto"/>
            <w:left w:val="none" w:sz="0" w:space="0" w:color="auto"/>
            <w:bottom w:val="none" w:sz="0" w:space="0" w:color="auto"/>
            <w:right w:val="none" w:sz="0" w:space="0" w:color="auto"/>
          </w:divBdr>
        </w:div>
        <w:div w:id="392196331">
          <w:marLeft w:val="480"/>
          <w:marRight w:val="0"/>
          <w:marTop w:val="0"/>
          <w:marBottom w:val="0"/>
          <w:divBdr>
            <w:top w:val="none" w:sz="0" w:space="0" w:color="auto"/>
            <w:left w:val="none" w:sz="0" w:space="0" w:color="auto"/>
            <w:bottom w:val="none" w:sz="0" w:space="0" w:color="auto"/>
            <w:right w:val="none" w:sz="0" w:space="0" w:color="auto"/>
          </w:divBdr>
        </w:div>
        <w:div w:id="302349261">
          <w:marLeft w:val="480"/>
          <w:marRight w:val="0"/>
          <w:marTop w:val="0"/>
          <w:marBottom w:val="0"/>
          <w:divBdr>
            <w:top w:val="none" w:sz="0" w:space="0" w:color="auto"/>
            <w:left w:val="none" w:sz="0" w:space="0" w:color="auto"/>
            <w:bottom w:val="none" w:sz="0" w:space="0" w:color="auto"/>
            <w:right w:val="none" w:sz="0" w:space="0" w:color="auto"/>
          </w:divBdr>
        </w:div>
        <w:div w:id="78871755">
          <w:marLeft w:val="480"/>
          <w:marRight w:val="0"/>
          <w:marTop w:val="0"/>
          <w:marBottom w:val="0"/>
          <w:divBdr>
            <w:top w:val="none" w:sz="0" w:space="0" w:color="auto"/>
            <w:left w:val="none" w:sz="0" w:space="0" w:color="auto"/>
            <w:bottom w:val="none" w:sz="0" w:space="0" w:color="auto"/>
            <w:right w:val="none" w:sz="0" w:space="0" w:color="auto"/>
          </w:divBdr>
        </w:div>
        <w:div w:id="416512938">
          <w:marLeft w:val="480"/>
          <w:marRight w:val="0"/>
          <w:marTop w:val="0"/>
          <w:marBottom w:val="0"/>
          <w:divBdr>
            <w:top w:val="none" w:sz="0" w:space="0" w:color="auto"/>
            <w:left w:val="none" w:sz="0" w:space="0" w:color="auto"/>
            <w:bottom w:val="none" w:sz="0" w:space="0" w:color="auto"/>
            <w:right w:val="none" w:sz="0" w:space="0" w:color="auto"/>
          </w:divBdr>
        </w:div>
        <w:div w:id="1510557173">
          <w:marLeft w:val="480"/>
          <w:marRight w:val="0"/>
          <w:marTop w:val="0"/>
          <w:marBottom w:val="0"/>
          <w:divBdr>
            <w:top w:val="none" w:sz="0" w:space="0" w:color="auto"/>
            <w:left w:val="none" w:sz="0" w:space="0" w:color="auto"/>
            <w:bottom w:val="none" w:sz="0" w:space="0" w:color="auto"/>
            <w:right w:val="none" w:sz="0" w:space="0" w:color="auto"/>
          </w:divBdr>
        </w:div>
        <w:div w:id="1920359804">
          <w:marLeft w:val="480"/>
          <w:marRight w:val="0"/>
          <w:marTop w:val="0"/>
          <w:marBottom w:val="0"/>
          <w:divBdr>
            <w:top w:val="none" w:sz="0" w:space="0" w:color="auto"/>
            <w:left w:val="none" w:sz="0" w:space="0" w:color="auto"/>
            <w:bottom w:val="none" w:sz="0" w:space="0" w:color="auto"/>
            <w:right w:val="none" w:sz="0" w:space="0" w:color="auto"/>
          </w:divBdr>
        </w:div>
        <w:div w:id="2058845926">
          <w:marLeft w:val="480"/>
          <w:marRight w:val="0"/>
          <w:marTop w:val="0"/>
          <w:marBottom w:val="0"/>
          <w:divBdr>
            <w:top w:val="none" w:sz="0" w:space="0" w:color="auto"/>
            <w:left w:val="none" w:sz="0" w:space="0" w:color="auto"/>
            <w:bottom w:val="none" w:sz="0" w:space="0" w:color="auto"/>
            <w:right w:val="none" w:sz="0" w:space="0" w:color="auto"/>
          </w:divBdr>
        </w:div>
        <w:div w:id="1885215888">
          <w:marLeft w:val="480"/>
          <w:marRight w:val="0"/>
          <w:marTop w:val="0"/>
          <w:marBottom w:val="0"/>
          <w:divBdr>
            <w:top w:val="none" w:sz="0" w:space="0" w:color="auto"/>
            <w:left w:val="none" w:sz="0" w:space="0" w:color="auto"/>
            <w:bottom w:val="none" w:sz="0" w:space="0" w:color="auto"/>
            <w:right w:val="none" w:sz="0" w:space="0" w:color="auto"/>
          </w:divBdr>
        </w:div>
        <w:div w:id="1348016799">
          <w:marLeft w:val="480"/>
          <w:marRight w:val="0"/>
          <w:marTop w:val="0"/>
          <w:marBottom w:val="0"/>
          <w:divBdr>
            <w:top w:val="none" w:sz="0" w:space="0" w:color="auto"/>
            <w:left w:val="none" w:sz="0" w:space="0" w:color="auto"/>
            <w:bottom w:val="none" w:sz="0" w:space="0" w:color="auto"/>
            <w:right w:val="none" w:sz="0" w:space="0" w:color="auto"/>
          </w:divBdr>
        </w:div>
        <w:div w:id="1485314324">
          <w:marLeft w:val="480"/>
          <w:marRight w:val="0"/>
          <w:marTop w:val="0"/>
          <w:marBottom w:val="0"/>
          <w:divBdr>
            <w:top w:val="none" w:sz="0" w:space="0" w:color="auto"/>
            <w:left w:val="none" w:sz="0" w:space="0" w:color="auto"/>
            <w:bottom w:val="none" w:sz="0" w:space="0" w:color="auto"/>
            <w:right w:val="none" w:sz="0" w:space="0" w:color="auto"/>
          </w:divBdr>
        </w:div>
        <w:div w:id="681399204">
          <w:marLeft w:val="480"/>
          <w:marRight w:val="0"/>
          <w:marTop w:val="0"/>
          <w:marBottom w:val="0"/>
          <w:divBdr>
            <w:top w:val="none" w:sz="0" w:space="0" w:color="auto"/>
            <w:left w:val="none" w:sz="0" w:space="0" w:color="auto"/>
            <w:bottom w:val="none" w:sz="0" w:space="0" w:color="auto"/>
            <w:right w:val="none" w:sz="0" w:space="0" w:color="auto"/>
          </w:divBdr>
        </w:div>
        <w:div w:id="1469518050">
          <w:marLeft w:val="480"/>
          <w:marRight w:val="0"/>
          <w:marTop w:val="0"/>
          <w:marBottom w:val="0"/>
          <w:divBdr>
            <w:top w:val="none" w:sz="0" w:space="0" w:color="auto"/>
            <w:left w:val="none" w:sz="0" w:space="0" w:color="auto"/>
            <w:bottom w:val="none" w:sz="0" w:space="0" w:color="auto"/>
            <w:right w:val="none" w:sz="0" w:space="0" w:color="auto"/>
          </w:divBdr>
        </w:div>
        <w:div w:id="1101678825">
          <w:marLeft w:val="480"/>
          <w:marRight w:val="0"/>
          <w:marTop w:val="0"/>
          <w:marBottom w:val="0"/>
          <w:divBdr>
            <w:top w:val="none" w:sz="0" w:space="0" w:color="auto"/>
            <w:left w:val="none" w:sz="0" w:space="0" w:color="auto"/>
            <w:bottom w:val="none" w:sz="0" w:space="0" w:color="auto"/>
            <w:right w:val="none" w:sz="0" w:space="0" w:color="auto"/>
          </w:divBdr>
        </w:div>
        <w:div w:id="963852496">
          <w:marLeft w:val="480"/>
          <w:marRight w:val="0"/>
          <w:marTop w:val="0"/>
          <w:marBottom w:val="0"/>
          <w:divBdr>
            <w:top w:val="none" w:sz="0" w:space="0" w:color="auto"/>
            <w:left w:val="none" w:sz="0" w:space="0" w:color="auto"/>
            <w:bottom w:val="none" w:sz="0" w:space="0" w:color="auto"/>
            <w:right w:val="none" w:sz="0" w:space="0" w:color="auto"/>
          </w:divBdr>
        </w:div>
        <w:div w:id="397170905">
          <w:marLeft w:val="480"/>
          <w:marRight w:val="0"/>
          <w:marTop w:val="0"/>
          <w:marBottom w:val="0"/>
          <w:divBdr>
            <w:top w:val="none" w:sz="0" w:space="0" w:color="auto"/>
            <w:left w:val="none" w:sz="0" w:space="0" w:color="auto"/>
            <w:bottom w:val="none" w:sz="0" w:space="0" w:color="auto"/>
            <w:right w:val="none" w:sz="0" w:space="0" w:color="auto"/>
          </w:divBdr>
        </w:div>
        <w:div w:id="357393982">
          <w:marLeft w:val="480"/>
          <w:marRight w:val="0"/>
          <w:marTop w:val="0"/>
          <w:marBottom w:val="0"/>
          <w:divBdr>
            <w:top w:val="none" w:sz="0" w:space="0" w:color="auto"/>
            <w:left w:val="none" w:sz="0" w:space="0" w:color="auto"/>
            <w:bottom w:val="none" w:sz="0" w:space="0" w:color="auto"/>
            <w:right w:val="none" w:sz="0" w:space="0" w:color="auto"/>
          </w:divBdr>
        </w:div>
        <w:div w:id="2129549052">
          <w:marLeft w:val="480"/>
          <w:marRight w:val="0"/>
          <w:marTop w:val="0"/>
          <w:marBottom w:val="0"/>
          <w:divBdr>
            <w:top w:val="none" w:sz="0" w:space="0" w:color="auto"/>
            <w:left w:val="none" w:sz="0" w:space="0" w:color="auto"/>
            <w:bottom w:val="none" w:sz="0" w:space="0" w:color="auto"/>
            <w:right w:val="none" w:sz="0" w:space="0" w:color="auto"/>
          </w:divBdr>
        </w:div>
        <w:div w:id="318194754">
          <w:marLeft w:val="480"/>
          <w:marRight w:val="0"/>
          <w:marTop w:val="0"/>
          <w:marBottom w:val="0"/>
          <w:divBdr>
            <w:top w:val="none" w:sz="0" w:space="0" w:color="auto"/>
            <w:left w:val="none" w:sz="0" w:space="0" w:color="auto"/>
            <w:bottom w:val="none" w:sz="0" w:space="0" w:color="auto"/>
            <w:right w:val="none" w:sz="0" w:space="0" w:color="auto"/>
          </w:divBdr>
        </w:div>
        <w:div w:id="972635702">
          <w:marLeft w:val="480"/>
          <w:marRight w:val="0"/>
          <w:marTop w:val="0"/>
          <w:marBottom w:val="0"/>
          <w:divBdr>
            <w:top w:val="none" w:sz="0" w:space="0" w:color="auto"/>
            <w:left w:val="none" w:sz="0" w:space="0" w:color="auto"/>
            <w:bottom w:val="none" w:sz="0" w:space="0" w:color="auto"/>
            <w:right w:val="none" w:sz="0" w:space="0" w:color="auto"/>
          </w:divBdr>
        </w:div>
        <w:div w:id="762066801">
          <w:marLeft w:val="480"/>
          <w:marRight w:val="0"/>
          <w:marTop w:val="0"/>
          <w:marBottom w:val="0"/>
          <w:divBdr>
            <w:top w:val="none" w:sz="0" w:space="0" w:color="auto"/>
            <w:left w:val="none" w:sz="0" w:space="0" w:color="auto"/>
            <w:bottom w:val="none" w:sz="0" w:space="0" w:color="auto"/>
            <w:right w:val="none" w:sz="0" w:space="0" w:color="auto"/>
          </w:divBdr>
        </w:div>
        <w:div w:id="2134247963">
          <w:marLeft w:val="480"/>
          <w:marRight w:val="0"/>
          <w:marTop w:val="0"/>
          <w:marBottom w:val="0"/>
          <w:divBdr>
            <w:top w:val="none" w:sz="0" w:space="0" w:color="auto"/>
            <w:left w:val="none" w:sz="0" w:space="0" w:color="auto"/>
            <w:bottom w:val="none" w:sz="0" w:space="0" w:color="auto"/>
            <w:right w:val="none" w:sz="0" w:space="0" w:color="auto"/>
          </w:divBdr>
        </w:div>
        <w:div w:id="1096629624">
          <w:marLeft w:val="480"/>
          <w:marRight w:val="0"/>
          <w:marTop w:val="0"/>
          <w:marBottom w:val="0"/>
          <w:divBdr>
            <w:top w:val="none" w:sz="0" w:space="0" w:color="auto"/>
            <w:left w:val="none" w:sz="0" w:space="0" w:color="auto"/>
            <w:bottom w:val="none" w:sz="0" w:space="0" w:color="auto"/>
            <w:right w:val="none" w:sz="0" w:space="0" w:color="auto"/>
          </w:divBdr>
        </w:div>
        <w:div w:id="1276667747">
          <w:marLeft w:val="480"/>
          <w:marRight w:val="0"/>
          <w:marTop w:val="0"/>
          <w:marBottom w:val="0"/>
          <w:divBdr>
            <w:top w:val="none" w:sz="0" w:space="0" w:color="auto"/>
            <w:left w:val="none" w:sz="0" w:space="0" w:color="auto"/>
            <w:bottom w:val="none" w:sz="0" w:space="0" w:color="auto"/>
            <w:right w:val="none" w:sz="0" w:space="0" w:color="auto"/>
          </w:divBdr>
        </w:div>
        <w:div w:id="1577976214">
          <w:marLeft w:val="480"/>
          <w:marRight w:val="0"/>
          <w:marTop w:val="0"/>
          <w:marBottom w:val="0"/>
          <w:divBdr>
            <w:top w:val="none" w:sz="0" w:space="0" w:color="auto"/>
            <w:left w:val="none" w:sz="0" w:space="0" w:color="auto"/>
            <w:bottom w:val="none" w:sz="0" w:space="0" w:color="auto"/>
            <w:right w:val="none" w:sz="0" w:space="0" w:color="auto"/>
          </w:divBdr>
        </w:div>
        <w:div w:id="1836995755">
          <w:marLeft w:val="480"/>
          <w:marRight w:val="0"/>
          <w:marTop w:val="0"/>
          <w:marBottom w:val="0"/>
          <w:divBdr>
            <w:top w:val="none" w:sz="0" w:space="0" w:color="auto"/>
            <w:left w:val="none" w:sz="0" w:space="0" w:color="auto"/>
            <w:bottom w:val="none" w:sz="0" w:space="0" w:color="auto"/>
            <w:right w:val="none" w:sz="0" w:space="0" w:color="auto"/>
          </w:divBdr>
        </w:div>
        <w:div w:id="1219048673">
          <w:marLeft w:val="480"/>
          <w:marRight w:val="0"/>
          <w:marTop w:val="0"/>
          <w:marBottom w:val="0"/>
          <w:divBdr>
            <w:top w:val="none" w:sz="0" w:space="0" w:color="auto"/>
            <w:left w:val="none" w:sz="0" w:space="0" w:color="auto"/>
            <w:bottom w:val="none" w:sz="0" w:space="0" w:color="auto"/>
            <w:right w:val="none" w:sz="0" w:space="0" w:color="auto"/>
          </w:divBdr>
        </w:div>
        <w:div w:id="951982329">
          <w:marLeft w:val="480"/>
          <w:marRight w:val="0"/>
          <w:marTop w:val="0"/>
          <w:marBottom w:val="0"/>
          <w:divBdr>
            <w:top w:val="none" w:sz="0" w:space="0" w:color="auto"/>
            <w:left w:val="none" w:sz="0" w:space="0" w:color="auto"/>
            <w:bottom w:val="none" w:sz="0" w:space="0" w:color="auto"/>
            <w:right w:val="none" w:sz="0" w:space="0" w:color="auto"/>
          </w:divBdr>
        </w:div>
        <w:div w:id="335228037">
          <w:marLeft w:val="480"/>
          <w:marRight w:val="0"/>
          <w:marTop w:val="0"/>
          <w:marBottom w:val="0"/>
          <w:divBdr>
            <w:top w:val="none" w:sz="0" w:space="0" w:color="auto"/>
            <w:left w:val="none" w:sz="0" w:space="0" w:color="auto"/>
            <w:bottom w:val="none" w:sz="0" w:space="0" w:color="auto"/>
            <w:right w:val="none" w:sz="0" w:space="0" w:color="auto"/>
          </w:divBdr>
        </w:div>
        <w:div w:id="1977834726">
          <w:marLeft w:val="480"/>
          <w:marRight w:val="0"/>
          <w:marTop w:val="0"/>
          <w:marBottom w:val="0"/>
          <w:divBdr>
            <w:top w:val="none" w:sz="0" w:space="0" w:color="auto"/>
            <w:left w:val="none" w:sz="0" w:space="0" w:color="auto"/>
            <w:bottom w:val="none" w:sz="0" w:space="0" w:color="auto"/>
            <w:right w:val="none" w:sz="0" w:space="0" w:color="auto"/>
          </w:divBdr>
        </w:div>
        <w:div w:id="308438143">
          <w:marLeft w:val="480"/>
          <w:marRight w:val="0"/>
          <w:marTop w:val="0"/>
          <w:marBottom w:val="0"/>
          <w:divBdr>
            <w:top w:val="none" w:sz="0" w:space="0" w:color="auto"/>
            <w:left w:val="none" w:sz="0" w:space="0" w:color="auto"/>
            <w:bottom w:val="none" w:sz="0" w:space="0" w:color="auto"/>
            <w:right w:val="none" w:sz="0" w:space="0" w:color="auto"/>
          </w:divBdr>
        </w:div>
        <w:div w:id="2119133405">
          <w:marLeft w:val="480"/>
          <w:marRight w:val="0"/>
          <w:marTop w:val="0"/>
          <w:marBottom w:val="0"/>
          <w:divBdr>
            <w:top w:val="none" w:sz="0" w:space="0" w:color="auto"/>
            <w:left w:val="none" w:sz="0" w:space="0" w:color="auto"/>
            <w:bottom w:val="none" w:sz="0" w:space="0" w:color="auto"/>
            <w:right w:val="none" w:sz="0" w:space="0" w:color="auto"/>
          </w:divBdr>
        </w:div>
        <w:div w:id="449518452">
          <w:marLeft w:val="480"/>
          <w:marRight w:val="0"/>
          <w:marTop w:val="0"/>
          <w:marBottom w:val="0"/>
          <w:divBdr>
            <w:top w:val="none" w:sz="0" w:space="0" w:color="auto"/>
            <w:left w:val="none" w:sz="0" w:space="0" w:color="auto"/>
            <w:bottom w:val="none" w:sz="0" w:space="0" w:color="auto"/>
            <w:right w:val="none" w:sz="0" w:space="0" w:color="auto"/>
          </w:divBdr>
        </w:div>
        <w:div w:id="790592066">
          <w:marLeft w:val="480"/>
          <w:marRight w:val="0"/>
          <w:marTop w:val="0"/>
          <w:marBottom w:val="0"/>
          <w:divBdr>
            <w:top w:val="none" w:sz="0" w:space="0" w:color="auto"/>
            <w:left w:val="none" w:sz="0" w:space="0" w:color="auto"/>
            <w:bottom w:val="none" w:sz="0" w:space="0" w:color="auto"/>
            <w:right w:val="none" w:sz="0" w:space="0" w:color="auto"/>
          </w:divBdr>
        </w:div>
        <w:div w:id="1338656766">
          <w:marLeft w:val="480"/>
          <w:marRight w:val="0"/>
          <w:marTop w:val="0"/>
          <w:marBottom w:val="0"/>
          <w:divBdr>
            <w:top w:val="none" w:sz="0" w:space="0" w:color="auto"/>
            <w:left w:val="none" w:sz="0" w:space="0" w:color="auto"/>
            <w:bottom w:val="none" w:sz="0" w:space="0" w:color="auto"/>
            <w:right w:val="none" w:sz="0" w:space="0" w:color="auto"/>
          </w:divBdr>
        </w:div>
        <w:div w:id="88040354">
          <w:marLeft w:val="480"/>
          <w:marRight w:val="0"/>
          <w:marTop w:val="0"/>
          <w:marBottom w:val="0"/>
          <w:divBdr>
            <w:top w:val="none" w:sz="0" w:space="0" w:color="auto"/>
            <w:left w:val="none" w:sz="0" w:space="0" w:color="auto"/>
            <w:bottom w:val="none" w:sz="0" w:space="0" w:color="auto"/>
            <w:right w:val="none" w:sz="0" w:space="0" w:color="auto"/>
          </w:divBdr>
        </w:div>
        <w:div w:id="1578053991">
          <w:marLeft w:val="480"/>
          <w:marRight w:val="0"/>
          <w:marTop w:val="0"/>
          <w:marBottom w:val="0"/>
          <w:divBdr>
            <w:top w:val="none" w:sz="0" w:space="0" w:color="auto"/>
            <w:left w:val="none" w:sz="0" w:space="0" w:color="auto"/>
            <w:bottom w:val="none" w:sz="0" w:space="0" w:color="auto"/>
            <w:right w:val="none" w:sz="0" w:space="0" w:color="auto"/>
          </w:divBdr>
        </w:div>
        <w:div w:id="1450660268">
          <w:marLeft w:val="480"/>
          <w:marRight w:val="0"/>
          <w:marTop w:val="0"/>
          <w:marBottom w:val="0"/>
          <w:divBdr>
            <w:top w:val="none" w:sz="0" w:space="0" w:color="auto"/>
            <w:left w:val="none" w:sz="0" w:space="0" w:color="auto"/>
            <w:bottom w:val="none" w:sz="0" w:space="0" w:color="auto"/>
            <w:right w:val="none" w:sz="0" w:space="0" w:color="auto"/>
          </w:divBdr>
        </w:div>
        <w:div w:id="1463233493">
          <w:marLeft w:val="480"/>
          <w:marRight w:val="0"/>
          <w:marTop w:val="0"/>
          <w:marBottom w:val="0"/>
          <w:divBdr>
            <w:top w:val="none" w:sz="0" w:space="0" w:color="auto"/>
            <w:left w:val="none" w:sz="0" w:space="0" w:color="auto"/>
            <w:bottom w:val="none" w:sz="0" w:space="0" w:color="auto"/>
            <w:right w:val="none" w:sz="0" w:space="0" w:color="auto"/>
          </w:divBdr>
        </w:div>
        <w:div w:id="831140350">
          <w:marLeft w:val="480"/>
          <w:marRight w:val="0"/>
          <w:marTop w:val="0"/>
          <w:marBottom w:val="0"/>
          <w:divBdr>
            <w:top w:val="none" w:sz="0" w:space="0" w:color="auto"/>
            <w:left w:val="none" w:sz="0" w:space="0" w:color="auto"/>
            <w:bottom w:val="none" w:sz="0" w:space="0" w:color="auto"/>
            <w:right w:val="none" w:sz="0" w:space="0" w:color="auto"/>
          </w:divBdr>
        </w:div>
        <w:div w:id="1955094687">
          <w:marLeft w:val="480"/>
          <w:marRight w:val="0"/>
          <w:marTop w:val="0"/>
          <w:marBottom w:val="0"/>
          <w:divBdr>
            <w:top w:val="none" w:sz="0" w:space="0" w:color="auto"/>
            <w:left w:val="none" w:sz="0" w:space="0" w:color="auto"/>
            <w:bottom w:val="none" w:sz="0" w:space="0" w:color="auto"/>
            <w:right w:val="none" w:sz="0" w:space="0" w:color="auto"/>
          </w:divBdr>
        </w:div>
        <w:div w:id="1671329828">
          <w:marLeft w:val="480"/>
          <w:marRight w:val="0"/>
          <w:marTop w:val="0"/>
          <w:marBottom w:val="0"/>
          <w:divBdr>
            <w:top w:val="none" w:sz="0" w:space="0" w:color="auto"/>
            <w:left w:val="none" w:sz="0" w:space="0" w:color="auto"/>
            <w:bottom w:val="none" w:sz="0" w:space="0" w:color="auto"/>
            <w:right w:val="none" w:sz="0" w:space="0" w:color="auto"/>
          </w:divBdr>
        </w:div>
        <w:div w:id="991176660">
          <w:marLeft w:val="480"/>
          <w:marRight w:val="0"/>
          <w:marTop w:val="0"/>
          <w:marBottom w:val="0"/>
          <w:divBdr>
            <w:top w:val="none" w:sz="0" w:space="0" w:color="auto"/>
            <w:left w:val="none" w:sz="0" w:space="0" w:color="auto"/>
            <w:bottom w:val="none" w:sz="0" w:space="0" w:color="auto"/>
            <w:right w:val="none" w:sz="0" w:space="0" w:color="auto"/>
          </w:divBdr>
        </w:div>
        <w:div w:id="192307140">
          <w:marLeft w:val="480"/>
          <w:marRight w:val="0"/>
          <w:marTop w:val="0"/>
          <w:marBottom w:val="0"/>
          <w:divBdr>
            <w:top w:val="none" w:sz="0" w:space="0" w:color="auto"/>
            <w:left w:val="none" w:sz="0" w:space="0" w:color="auto"/>
            <w:bottom w:val="none" w:sz="0" w:space="0" w:color="auto"/>
            <w:right w:val="none" w:sz="0" w:space="0" w:color="auto"/>
          </w:divBdr>
        </w:div>
        <w:div w:id="362172493">
          <w:marLeft w:val="480"/>
          <w:marRight w:val="0"/>
          <w:marTop w:val="0"/>
          <w:marBottom w:val="0"/>
          <w:divBdr>
            <w:top w:val="none" w:sz="0" w:space="0" w:color="auto"/>
            <w:left w:val="none" w:sz="0" w:space="0" w:color="auto"/>
            <w:bottom w:val="none" w:sz="0" w:space="0" w:color="auto"/>
            <w:right w:val="none" w:sz="0" w:space="0" w:color="auto"/>
          </w:divBdr>
        </w:div>
        <w:div w:id="1117484851">
          <w:marLeft w:val="480"/>
          <w:marRight w:val="0"/>
          <w:marTop w:val="0"/>
          <w:marBottom w:val="0"/>
          <w:divBdr>
            <w:top w:val="none" w:sz="0" w:space="0" w:color="auto"/>
            <w:left w:val="none" w:sz="0" w:space="0" w:color="auto"/>
            <w:bottom w:val="none" w:sz="0" w:space="0" w:color="auto"/>
            <w:right w:val="none" w:sz="0" w:space="0" w:color="auto"/>
          </w:divBdr>
        </w:div>
        <w:div w:id="172690610">
          <w:marLeft w:val="480"/>
          <w:marRight w:val="0"/>
          <w:marTop w:val="0"/>
          <w:marBottom w:val="0"/>
          <w:divBdr>
            <w:top w:val="none" w:sz="0" w:space="0" w:color="auto"/>
            <w:left w:val="none" w:sz="0" w:space="0" w:color="auto"/>
            <w:bottom w:val="none" w:sz="0" w:space="0" w:color="auto"/>
            <w:right w:val="none" w:sz="0" w:space="0" w:color="auto"/>
          </w:divBdr>
        </w:div>
      </w:divsChild>
    </w:div>
    <w:div w:id="429132099">
      <w:bodyDiv w:val="1"/>
      <w:marLeft w:val="0"/>
      <w:marRight w:val="0"/>
      <w:marTop w:val="0"/>
      <w:marBottom w:val="0"/>
      <w:divBdr>
        <w:top w:val="none" w:sz="0" w:space="0" w:color="auto"/>
        <w:left w:val="none" w:sz="0" w:space="0" w:color="auto"/>
        <w:bottom w:val="none" w:sz="0" w:space="0" w:color="auto"/>
        <w:right w:val="none" w:sz="0" w:space="0" w:color="auto"/>
      </w:divBdr>
    </w:div>
    <w:div w:id="434980687">
      <w:bodyDiv w:val="1"/>
      <w:marLeft w:val="0"/>
      <w:marRight w:val="0"/>
      <w:marTop w:val="0"/>
      <w:marBottom w:val="0"/>
      <w:divBdr>
        <w:top w:val="none" w:sz="0" w:space="0" w:color="auto"/>
        <w:left w:val="none" w:sz="0" w:space="0" w:color="auto"/>
        <w:bottom w:val="none" w:sz="0" w:space="0" w:color="auto"/>
        <w:right w:val="none" w:sz="0" w:space="0" w:color="auto"/>
      </w:divBdr>
    </w:div>
    <w:div w:id="438843605">
      <w:bodyDiv w:val="1"/>
      <w:marLeft w:val="0"/>
      <w:marRight w:val="0"/>
      <w:marTop w:val="0"/>
      <w:marBottom w:val="0"/>
      <w:divBdr>
        <w:top w:val="none" w:sz="0" w:space="0" w:color="auto"/>
        <w:left w:val="none" w:sz="0" w:space="0" w:color="auto"/>
        <w:bottom w:val="none" w:sz="0" w:space="0" w:color="auto"/>
        <w:right w:val="none" w:sz="0" w:space="0" w:color="auto"/>
      </w:divBdr>
    </w:div>
    <w:div w:id="445269520">
      <w:bodyDiv w:val="1"/>
      <w:marLeft w:val="0"/>
      <w:marRight w:val="0"/>
      <w:marTop w:val="0"/>
      <w:marBottom w:val="0"/>
      <w:divBdr>
        <w:top w:val="none" w:sz="0" w:space="0" w:color="auto"/>
        <w:left w:val="none" w:sz="0" w:space="0" w:color="auto"/>
        <w:bottom w:val="none" w:sz="0" w:space="0" w:color="auto"/>
        <w:right w:val="none" w:sz="0" w:space="0" w:color="auto"/>
      </w:divBdr>
    </w:div>
    <w:div w:id="445779194">
      <w:bodyDiv w:val="1"/>
      <w:marLeft w:val="0"/>
      <w:marRight w:val="0"/>
      <w:marTop w:val="0"/>
      <w:marBottom w:val="0"/>
      <w:divBdr>
        <w:top w:val="none" w:sz="0" w:space="0" w:color="auto"/>
        <w:left w:val="none" w:sz="0" w:space="0" w:color="auto"/>
        <w:bottom w:val="none" w:sz="0" w:space="0" w:color="auto"/>
        <w:right w:val="none" w:sz="0" w:space="0" w:color="auto"/>
      </w:divBdr>
    </w:div>
    <w:div w:id="456460274">
      <w:bodyDiv w:val="1"/>
      <w:marLeft w:val="0"/>
      <w:marRight w:val="0"/>
      <w:marTop w:val="0"/>
      <w:marBottom w:val="0"/>
      <w:divBdr>
        <w:top w:val="none" w:sz="0" w:space="0" w:color="auto"/>
        <w:left w:val="none" w:sz="0" w:space="0" w:color="auto"/>
        <w:bottom w:val="none" w:sz="0" w:space="0" w:color="auto"/>
        <w:right w:val="none" w:sz="0" w:space="0" w:color="auto"/>
      </w:divBdr>
    </w:div>
    <w:div w:id="456528743">
      <w:bodyDiv w:val="1"/>
      <w:marLeft w:val="0"/>
      <w:marRight w:val="0"/>
      <w:marTop w:val="0"/>
      <w:marBottom w:val="0"/>
      <w:divBdr>
        <w:top w:val="none" w:sz="0" w:space="0" w:color="auto"/>
        <w:left w:val="none" w:sz="0" w:space="0" w:color="auto"/>
        <w:bottom w:val="none" w:sz="0" w:space="0" w:color="auto"/>
        <w:right w:val="none" w:sz="0" w:space="0" w:color="auto"/>
      </w:divBdr>
    </w:div>
    <w:div w:id="462844927">
      <w:bodyDiv w:val="1"/>
      <w:marLeft w:val="0"/>
      <w:marRight w:val="0"/>
      <w:marTop w:val="0"/>
      <w:marBottom w:val="0"/>
      <w:divBdr>
        <w:top w:val="none" w:sz="0" w:space="0" w:color="auto"/>
        <w:left w:val="none" w:sz="0" w:space="0" w:color="auto"/>
        <w:bottom w:val="none" w:sz="0" w:space="0" w:color="auto"/>
        <w:right w:val="none" w:sz="0" w:space="0" w:color="auto"/>
      </w:divBdr>
    </w:div>
    <w:div w:id="475606053">
      <w:bodyDiv w:val="1"/>
      <w:marLeft w:val="0"/>
      <w:marRight w:val="0"/>
      <w:marTop w:val="0"/>
      <w:marBottom w:val="0"/>
      <w:divBdr>
        <w:top w:val="none" w:sz="0" w:space="0" w:color="auto"/>
        <w:left w:val="none" w:sz="0" w:space="0" w:color="auto"/>
        <w:bottom w:val="none" w:sz="0" w:space="0" w:color="auto"/>
        <w:right w:val="none" w:sz="0" w:space="0" w:color="auto"/>
      </w:divBdr>
    </w:div>
    <w:div w:id="487088399">
      <w:bodyDiv w:val="1"/>
      <w:marLeft w:val="0"/>
      <w:marRight w:val="0"/>
      <w:marTop w:val="0"/>
      <w:marBottom w:val="0"/>
      <w:divBdr>
        <w:top w:val="none" w:sz="0" w:space="0" w:color="auto"/>
        <w:left w:val="none" w:sz="0" w:space="0" w:color="auto"/>
        <w:bottom w:val="none" w:sz="0" w:space="0" w:color="auto"/>
        <w:right w:val="none" w:sz="0" w:space="0" w:color="auto"/>
      </w:divBdr>
    </w:div>
    <w:div w:id="487137794">
      <w:bodyDiv w:val="1"/>
      <w:marLeft w:val="0"/>
      <w:marRight w:val="0"/>
      <w:marTop w:val="0"/>
      <w:marBottom w:val="0"/>
      <w:divBdr>
        <w:top w:val="none" w:sz="0" w:space="0" w:color="auto"/>
        <w:left w:val="none" w:sz="0" w:space="0" w:color="auto"/>
        <w:bottom w:val="none" w:sz="0" w:space="0" w:color="auto"/>
        <w:right w:val="none" w:sz="0" w:space="0" w:color="auto"/>
      </w:divBdr>
    </w:div>
    <w:div w:id="488785552">
      <w:bodyDiv w:val="1"/>
      <w:marLeft w:val="0"/>
      <w:marRight w:val="0"/>
      <w:marTop w:val="0"/>
      <w:marBottom w:val="0"/>
      <w:divBdr>
        <w:top w:val="none" w:sz="0" w:space="0" w:color="auto"/>
        <w:left w:val="none" w:sz="0" w:space="0" w:color="auto"/>
        <w:bottom w:val="none" w:sz="0" w:space="0" w:color="auto"/>
        <w:right w:val="none" w:sz="0" w:space="0" w:color="auto"/>
      </w:divBdr>
    </w:div>
    <w:div w:id="494420721">
      <w:bodyDiv w:val="1"/>
      <w:marLeft w:val="0"/>
      <w:marRight w:val="0"/>
      <w:marTop w:val="0"/>
      <w:marBottom w:val="0"/>
      <w:divBdr>
        <w:top w:val="none" w:sz="0" w:space="0" w:color="auto"/>
        <w:left w:val="none" w:sz="0" w:space="0" w:color="auto"/>
        <w:bottom w:val="none" w:sz="0" w:space="0" w:color="auto"/>
        <w:right w:val="none" w:sz="0" w:space="0" w:color="auto"/>
      </w:divBdr>
    </w:div>
    <w:div w:id="499925588">
      <w:bodyDiv w:val="1"/>
      <w:marLeft w:val="0"/>
      <w:marRight w:val="0"/>
      <w:marTop w:val="0"/>
      <w:marBottom w:val="0"/>
      <w:divBdr>
        <w:top w:val="none" w:sz="0" w:space="0" w:color="auto"/>
        <w:left w:val="none" w:sz="0" w:space="0" w:color="auto"/>
        <w:bottom w:val="none" w:sz="0" w:space="0" w:color="auto"/>
        <w:right w:val="none" w:sz="0" w:space="0" w:color="auto"/>
      </w:divBdr>
    </w:div>
    <w:div w:id="501311811">
      <w:bodyDiv w:val="1"/>
      <w:marLeft w:val="0"/>
      <w:marRight w:val="0"/>
      <w:marTop w:val="0"/>
      <w:marBottom w:val="0"/>
      <w:divBdr>
        <w:top w:val="none" w:sz="0" w:space="0" w:color="auto"/>
        <w:left w:val="none" w:sz="0" w:space="0" w:color="auto"/>
        <w:bottom w:val="none" w:sz="0" w:space="0" w:color="auto"/>
        <w:right w:val="none" w:sz="0" w:space="0" w:color="auto"/>
      </w:divBdr>
    </w:div>
    <w:div w:id="502285946">
      <w:bodyDiv w:val="1"/>
      <w:marLeft w:val="0"/>
      <w:marRight w:val="0"/>
      <w:marTop w:val="0"/>
      <w:marBottom w:val="0"/>
      <w:divBdr>
        <w:top w:val="none" w:sz="0" w:space="0" w:color="auto"/>
        <w:left w:val="none" w:sz="0" w:space="0" w:color="auto"/>
        <w:bottom w:val="none" w:sz="0" w:space="0" w:color="auto"/>
        <w:right w:val="none" w:sz="0" w:space="0" w:color="auto"/>
      </w:divBdr>
    </w:div>
    <w:div w:id="508103528">
      <w:bodyDiv w:val="1"/>
      <w:marLeft w:val="0"/>
      <w:marRight w:val="0"/>
      <w:marTop w:val="0"/>
      <w:marBottom w:val="0"/>
      <w:divBdr>
        <w:top w:val="none" w:sz="0" w:space="0" w:color="auto"/>
        <w:left w:val="none" w:sz="0" w:space="0" w:color="auto"/>
        <w:bottom w:val="none" w:sz="0" w:space="0" w:color="auto"/>
        <w:right w:val="none" w:sz="0" w:space="0" w:color="auto"/>
      </w:divBdr>
    </w:div>
    <w:div w:id="510460954">
      <w:bodyDiv w:val="1"/>
      <w:marLeft w:val="0"/>
      <w:marRight w:val="0"/>
      <w:marTop w:val="0"/>
      <w:marBottom w:val="0"/>
      <w:divBdr>
        <w:top w:val="none" w:sz="0" w:space="0" w:color="auto"/>
        <w:left w:val="none" w:sz="0" w:space="0" w:color="auto"/>
        <w:bottom w:val="none" w:sz="0" w:space="0" w:color="auto"/>
        <w:right w:val="none" w:sz="0" w:space="0" w:color="auto"/>
      </w:divBdr>
    </w:div>
    <w:div w:id="512841849">
      <w:bodyDiv w:val="1"/>
      <w:marLeft w:val="0"/>
      <w:marRight w:val="0"/>
      <w:marTop w:val="0"/>
      <w:marBottom w:val="0"/>
      <w:divBdr>
        <w:top w:val="none" w:sz="0" w:space="0" w:color="auto"/>
        <w:left w:val="none" w:sz="0" w:space="0" w:color="auto"/>
        <w:bottom w:val="none" w:sz="0" w:space="0" w:color="auto"/>
        <w:right w:val="none" w:sz="0" w:space="0" w:color="auto"/>
      </w:divBdr>
    </w:div>
    <w:div w:id="525291217">
      <w:bodyDiv w:val="1"/>
      <w:marLeft w:val="0"/>
      <w:marRight w:val="0"/>
      <w:marTop w:val="0"/>
      <w:marBottom w:val="0"/>
      <w:divBdr>
        <w:top w:val="none" w:sz="0" w:space="0" w:color="auto"/>
        <w:left w:val="none" w:sz="0" w:space="0" w:color="auto"/>
        <w:bottom w:val="none" w:sz="0" w:space="0" w:color="auto"/>
        <w:right w:val="none" w:sz="0" w:space="0" w:color="auto"/>
      </w:divBdr>
    </w:div>
    <w:div w:id="527452846">
      <w:bodyDiv w:val="1"/>
      <w:marLeft w:val="0"/>
      <w:marRight w:val="0"/>
      <w:marTop w:val="0"/>
      <w:marBottom w:val="0"/>
      <w:divBdr>
        <w:top w:val="none" w:sz="0" w:space="0" w:color="auto"/>
        <w:left w:val="none" w:sz="0" w:space="0" w:color="auto"/>
        <w:bottom w:val="none" w:sz="0" w:space="0" w:color="auto"/>
        <w:right w:val="none" w:sz="0" w:space="0" w:color="auto"/>
      </w:divBdr>
    </w:div>
    <w:div w:id="544828878">
      <w:bodyDiv w:val="1"/>
      <w:marLeft w:val="0"/>
      <w:marRight w:val="0"/>
      <w:marTop w:val="0"/>
      <w:marBottom w:val="0"/>
      <w:divBdr>
        <w:top w:val="none" w:sz="0" w:space="0" w:color="auto"/>
        <w:left w:val="none" w:sz="0" w:space="0" w:color="auto"/>
        <w:bottom w:val="none" w:sz="0" w:space="0" w:color="auto"/>
        <w:right w:val="none" w:sz="0" w:space="0" w:color="auto"/>
      </w:divBdr>
    </w:div>
    <w:div w:id="551776159">
      <w:bodyDiv w:val="1"/>
      <w:marLeft w:val="0"/>
      <w:marRight w:val="0"/>
      <w:marTop w:val="0"/>
      <w:marBottom w:val="0"/>
      <w:divBdr>
        <w:top w:val="none" w:sz="0" w:space="0" w:color="auto"/>
        <w:left w:val="none" w:sz="0" w:space="0" w:color="auto"/>
        <w:bottom w:val="none" w:sz="0" w:space="0" w:color="auto"/>
        <w:right w:val="none" w:sz="0" w:space="0" w:color="auto"/>
      </w:divBdr>
    </w:div>
    <w:div w:id="557086836">
      <w:bodyDiv w:val="1"/>
      <w:marLeft w:val="0"/>
      <w:marRight w:val="0"/>
      <w:marTop w:val="0"/>
      <w:marBottom w:val="0"/>
      <w:divBdr>
        <w:top w:val="none" w:sz="0" w:space="0" w:color="auto"/>
        <w:left w:val="none" w:sz="0" w:space="0" w:color="auto"/>
        <w:bottom w:val="none" w:sz="0" w:space="0" w:color="auto"/>
        <w:right w:val="none" w:sz="0" w:space="0" w:color="auto"/>
      </w:divBdr>
    </w:div>
    <w:div w:id="560747556">
      <w:bodyDiv w:val="1"/>
      <w:marLeft w:val="0"/>
      <w:marRight w:val="0"/>
      <w:marTop w:val="0"/>
      <w:marBottom w:val="0"/>
      <w:divBdr>
        <w:top w:val="none" w:sz="0" w:space="0" w:color="auto"/>
        <w:left w:val="none" w:sz="0" w:space="0" w:color="auto"/>
        <w:bottom w:val="none" w:sz="0" w:space="0" w:color="auto"/>
        <w:right w:val="none" w:sz="0" w:space="0" w:color="auto"/>
      </w:divBdr>
    </w:div>
    <w:div w:id="563107456">
      <w:bodyDiv w:val="1"/>
      <w:marLeft w:val="0"/>
      <w:marRight w:val="0"/>
      <w:marTop w:val="0"/>
      <w:marBottom w:val="0"/>
      <w:divBdr>
        <w:top w:val="none" w:sz="0" w:space="0" w:color="auto"/>
        <w:left w:val="none" w:sz="0" w:space="0" w:color="auto"/>
        <w:bottom w:val="none" w:sz="0" w:space="0" w:color="auto"/>
        <w:right w:val="none" w:sz="0" w:space="0" w:color="auto"/>
      </w:divBdr>
    </w:div>
    <w:div w:id="564339174">
      <w:bodyDiv w:val="1"/>
      <w:marLeft w:val="0"/>
      <w:marRight w:val="0"/>
      <w:marTop w:val="0"/>
      <w:marBottom w:val="0"/>
      <w:divBdr>
        <w:top w:val="none" w:sz="0" w:space="0" w:color="auto"/>
        <w:left w:val="none" w:sz="0" w:space="0" w:color="auto"/>
        <w:bottom w:val="none" w:sz="0" w:space="0" w:color="auto"/>
        <w:right w:val="none" w:sz="0" w:space="0" w:color="auto"/>
      </w:divBdr>
    </w:div>
    <w:div w:id="574776344">
      <w:bodyDiv w:val="1"/>
      <w:marLeft w:val="0"/>
      <w:marRight w:val="0"/>
      <w:marTop w:val="0"/>
      <w:marBottom w:val="0"/>
      <w:divBdr>
        <w:top w:val="none" w:sz="0" w:space="0" w:color="auto"/>
        <w:left w:val="none" w:sz="0" w:space="0" w:color="auto"/>
        <w:bottom w:val="none" w:sz="0" w:space="0" w:color="auto"/>
        <w:right w:val="none" w:sz="0" w:space="0" w:color="auto"/>
      </w:divBdr>
    </w:div>
    <w:div w:id="582226432">
      <w:bodyDiv w:val="1"/>
      <w:marLeft w:val="0"/>
      <w:marRight w:val="0"/>
      <w:marTop w:val="0"/>
      <w:marBottom w:val="0"/>
      <w:divBdr>
        <w:top w:val="none" w:sz="0" w:space="0" w:color="auto"/>
        <w:left w:val="none" w:sz="0" w:space="0" w:color="auto"/>
        <w:bottom w:val="none" w:sz="0" w:space="0" w:color="auto"/>
        <w:right w:val="none" w:sz="0" w:space="0" w:color="auto"/>
      </w:divBdr>
    </w:div>
    <w:div w:id="587038518">
      <w:bodyDiv w:val="1"/>
      <w:marLeft w:val="0"/>
      <w:marRight w:val="0"/>
      <w:marTop w:val="0"/>
      <w:marBottom w:val="0"/>
      <w:divBdr>
        <w:top w:val="none" w:sz="0" w:space="0" w:color="auto"/>
        <w:left w:val="none" w:sz="0" w:space="0" w:color="auto"/>
        <w:bottom w:val="none" w:sz="0" w:space="0" w:color="auto"/>
        <w:right w:val="none" w:sz="0" w:space="0" w:color="auto"/>
      </w:divBdr>
    </w:div>
    <w:div w:id="592474816">
      <w:bodyDiv w:val="1"/>
      <w:marLeft w:val="0"/>
      <w:marRight w:val="0"/>
      <w:marTop w:val="0"/>
      <w:marBottom w:val="0"/>
      <w:divBdr>
        <w:top w:val="none" w:sz="0" w:space="0" w:color="auto"/>
        <w:left w:val="none" w:sz="0" w:space="0" w:color="auto"/>
        <w:bottom w:val="none" w:sz="0" w:space="0" w:color="auto"/>
        <w:right w:val="none" w:sz="0" w:space="0" w:color="auto"/>
      </w:divBdr>
    </w:div>
    <w:div w:id="595290819">
      <w:bodyDiv w:val="1"/>
      <w:marLeft w:val="0"/>
      <w:marRight w:val="0"/>
      <w:marTop w:val="0"/>
      <w:marBottom w:val="0"/>
      <w:divBdr>
        <w:top w:val="none" w:sz="0" w:space="0" w:color="auto"/>
        <w:left w:val="none" w:sz="0" w:space="0" w:color="auto"/>
        <w:bottom w:val="none" w:sz="0" w:space="0" w:color="auto"/>
        <w:right w:val="none" w:sz="0" w:space="0" w:color="auto"/>
      </w:divBdr>
    </w:div>
    <w:div w:id="598486657">
      <w:bodyDiv w:val="1"/>
      <w:marLeft w:val="0"/>
      <w:marRight w:val="0"/>
      <w:marTop w:val="0"/>
      <w:marBottom w:val="0"/>
      <w:divBdr>
        <w:top w:val="none" w:sz="0" w:space="0" w:color="auto"/>
        <w:left w:val="none" w:sz="0" w:space="0" w:color="auto"/>
        <w:bottom w:val="none" w:sz="0" w:space="0" w:color="auto"/>
        <w:right w:val="none" w:sz="0" w:space="0" w:color="auto"/>
      </w:divBdr>
    </w:div>
    <w:div w:id="619454334">
      <w:bodyDiv w:val="1"/>
      <w:marLeft w:val="0"/>
      <w:marRight w:val="0"/>
      <w:marTop w:val="0"/>
      <w:marBottom w:val="0"/>
      <w:divBdr>
        <w:top w:val="none" w:sz="0" w:space="0" w:color="auto"/>
        <w:left w:val="none" w:sz="0" w:space="0" w:color="auto"/>
        <w:bottom w:val="none" w:sz="0" w:space="0" w:color="auto"/>
        <w:right w:val="none" w:sz="0" w:space="0" w:color="auto"/>
      </w:divBdr>
    </w:div>
    <w:div w:id="620842997">
      <w:bodyDiv w:val="1"/>
      <w:marLeft w:val="0"/>
      <w:marRight w:val="0"/>
      <w:marTop w:val="0"/>
      <w:marBottom w:val="0"/>
      <w:divBdr>
        <w:top w:val="none" w:sz="0" w:space="0" w:color="auto"/>
        <w:left w:val="none" w:sz="0" w:space="0" w:color="auto"/>
        <w:bottom w:val="none" w:sz="0" w:space="0" w:color="auto"/>
        <w:right w:val="none" w:sz="0" w:space="0" w:color="auto"/>
      </w:divBdr>
    </w:div>
    <w:div w:id="625548681">
      <w:bodyDiv w:val="1"/>
      <w:marLeft w:val="0"/>
      <w:marRight w:val="0"/>
      <w:marTop w:val="0"/>
      <w:marBottom w:val="0"/>
      <w:divBdr>
        <w:top w:val="none" w:sz="0" w:space="0" w:color="auto"/>
        <w:left w:val="none" w:sz="0" w:space="0" w:color="auto"/>
        <w:bottom w:val="none" w:sz="0" w:space="0" w:color="auto"/>
        <w:right w:val="none" w:sz="0" w:space="0" w:color="auto"/>
      </w:divBdr>
    </w:div>
    <w:div w:id="626937812">
      <w:bodyDiv w:val="1"/>
      <w:marLeft w:val="0"/>
      <w:marRight w:val="0"/>
      <w:marTop w:val="0"/>
      <w:marBottom w:val="0"/>
      <w:divBdr>
        <w:top w:val="none" w:sz="0" w:space="0" w:color="auto"/>
        <w:left w:val="none" w:sz="0" w:space="0" w:color="auto"/>
        <w:bottom w:val="none" w:sz="0" w:space="0" w:color="auto"/>
        <w:right w:val="none" w:sz="0" w:space="0" w:color="auto"/>
      </w:divBdr>
    </w:div>
    <w:div w:id="629432686">
      <w:bodyDiv w:val="1"/>
      <w:marLeft w:val="0"/>
      <w:marRight w:val="0"/>
      <w:marTop w:val="0"/>
      <w:marBottom w:val="0"/>
      <w:divBdr>
        <w:top w:val="none" w:sz="0" w:space="0" w:color="auto"/>
        <w:left w:val="none" w:sz="0" w:space="0" w:color="auto"/>
        <w:bottom w:val="none" w:sz="0" w:space="0" w:color="auto"/>
        <w:right w:val="none" w:sz="0" w:space="0" w:color="auto"/>
      </w:divBdr>
    </w:div>
    <w:div w:id="630743032">
      <w:bodyDiv w:val="1"/>
      <w:marLeft w:val="0"/>
      <w:marRight w:val="0"/>
      <w:marTop w:val="0"/>
      <w:marBottom w:val="0"/>
      <w:divBdr>
        <w:top w:val="none" w:sz="0" w:space="0" w:color="auto"/>
        <w:left w:val="none" w:sz="0" w:space="0" w:color="auto"/>
        <w:bottom w:val="none" w:sz="0" w:space="0" w:color="auto"/>
        <w:right w:val="none" w:sz="0" w:space="0" w:color="auto"/>
      </w:divBdr>
    </w:div>
    <w:div w:id="631836436">
      <w:bodyDiv w:val="1"/>
      <w:marLeft w:val="0"/>
      <w:marRight w:val="0"/>
      <w:marTop w:val="0"/>
      <w:marBottom w:val="0"/>
      <w:divBdr>
        <w:top w:val="none" w:sz="0" w:space="0" w:color="auto"/>
        <w:left w:val="none" w:sz="0" w:space="0" w:color="auto"/>
        <w:bottom w:val="none" w:sz="0" w:space="0" w:color="auto"/>
        <w:right w:val="none" w:sz="0" w:space="0" w:color="auto"/>
      </w:divBdr>
    </w:div>
    <w:div w:id="631980945">
      <w:bodyDiv w:val="1"/>
      <w:marLeft w:val="0"/>
      <w:marRight w:val="0"/>
      <w:marTop w:val="0"/>
      <w:marBottom w:val="0"/>
      <w:divBdr>
        <w:top w:val="none" w:sz="0" w:space="0" w:color="auto"/>
        <w:left w:val="none" w:sz="0" w:space="0" w:color="auto"/>
        <w:bottom w:val="none" w:sz="0" w:space="0" w:color="auto"/>
        <w:right w:val="none" w:sz="0" w:space="0" w:color="auto"/>
      </w:divBdr>
    </w:div>
    <w:div w:id="633213950">
      <w:bodyDiv w:val="1"/>
      <w:marLeft w:val="0"/>
      <w:marRight w:val="0"/>
      <w:marTop w:val="0"/>
      <w:marBottom w:val="0"/>
      <w:divBdr>
        <w:top w:val="none" w:sz="0" w:space="0" w:color="auto"/>
        <w:left w:val="none" w:sz="0" w:space="0" w:color="auto"/>
        <w:bottom w:val="none" w:sz="0" w:space="0" w:color="auto"/>
        <w:right w:val="none" w:sz="0" w:space="0" w:color="auto"/>
      </w:divBdr>
    </w:div>
    <w:div w:id="634719211">
      <w:bodyDiv w:val="1"/>
      <w:marLeft w:val="0"/>
      <w:marRight w:val="0"/>
      <w:marTop w:val="0"/>
      <w:marBottom w:val="0"/>
      <w:divBdr>
        <w:top w:val="none" w:sz="0" w:space="0" w:color="auto"/>
        <w:left w:val="none" w:sz="0" w:space="0" w:color="auto"/>
        <w:bottom w:val="none" w:sz="0" w:space="0" w:color="auto"/>
        <w:right w:val="none" w:sz="0" w:space="0" w:color="auto"/>
      </w:divBdr>
    </w:div>
    <w:div w:id="636836616">
      <w:bodyDiv w:val="1"/>
      <w:marLeft w:val="0"/>
      <w:marRight w:val="0"/>
      <w:marTop w:val="0"/>
      <w:marBottom w:val="0"/>
      <w:divBdr>
        <w:top w:val="none" w:sz="0" w:space="0" w:color="auto"/>
        <w:left w:val="none" w:sz="0" w:space="0" w:color="auto"/>
        <w:bottom w:val="none" w:sz="0" w:space="0" w:color="auto"/>
        <w:right w:val="none" w:sz="0" w:space="0" w:color="auto"/>
      </w:divBdr>
    </w:div>
    <w:div w:id="637105576">
      <w:bodyDiv w:val="1"/>
      <w:marLeft w:val="0"/>
      <w:marRight w:val="0"/>
      <w:marTop w:val="0"/>
      <w:marBottom w:val="0"/>
      <w:divBdr>
        <w:top w:val="none" w:sz="0" w:space="0" w:color="auto"/>
        <w:left w:val="none" w:sz="0" w:space="0" w:color="auto"/>
        <w:bottom w:val="none" w:sz="0" w:space="0" w:color="auto"/>
        <w:right w:val="none" w:sz="0" w:space="0" w:color="auto"/>
      </w:divBdr>
    </w:div>
    <w:div w:id="638152467">
      <w:bodyDiv w:val="1"/>
      <w:marLeft w:val="0"/>
      <w:marRight w:val="0"/>
      <w:marTop w:val="0"/>
      <w:marBottom w:val="0"/>
      <w:divBdr>
        <w:top w:val="none" w:sz="0" w:space="0" w:color="auto"/>
        <w:left w:val="none" w:sz="0" w:space="0" w:color="auto"/>
        <w:bottom w:val="none" w:sz="0" w:space="0" w:color="auto"/>
        <w:right w:val="none" w:sz="0" w:space="0" w:color="auto"/>
      </w:divBdr>
    </w:div>
    <w:div w:id="643973979">
      <w:bodyDiv w:val="1"/>
      <w:marLeft w:val="0"/>
      <w:marRight w:val="0"/>
      <w:marTop w:val="0"/>
      <w:marBottom w:val="0"/>
      <w:divBdr>
        <w:top w:val="none" w:sz="0" w:space="0" w:color="auto"/>
        <w:left w:val="none" w:sz="0" w:space="0" w:color="auto"/>
        <w:bottom w:val="none" w:sz="0" w:space="0" w:color="auto"/>
        <w:right w:val="none" w:sz="0" w:space="0" w:color="auto"/>
      </w:divBdr>
    </w:div>
    <w:div w:id="646395264">
      <w:bodyDiv w:val="1"/>
      <w:marLeft w:val="0"/>
      <w:marRight w:val="0"/>
      <w:marTop w:val="0"/>
      <w:marBottom w:val="0"/>
      <w:divBdr>
        <w:top w:val="none" w:sz="0" w:space="0" w:color="auto"/>
        <w:left w:val="none" w:sz="0" w:space="0" w:color="auto"/>
        <w:bottom w:val="none" w:sz="0" w:space="0" w:color="auto"/>
        <w:right w:val="none" w:sz="0" w:space="0" w:color="auto"/>
      </w:divBdr>
    </w:div>
    <w:div w:id="650254133">
      <w:bodyDiv w:val="1"/>
      <w:marLeft w:val="0"/>
      <w:marRight w:val="0"/>
      <w:marTop w:val="0"/>
      <w:marBottom w:val="0"/>
      <w:divBdr>
        <w:top w:val="none" w:sz="0" w:space="0" w:color="auto"/>
        <w:left w:val="none" w:sz="0" w:space="0" w:color="auto"/>
        <w:bottom w:val="none" w:sz="0" w:space="0" w:color="auto"/>
        <w:right w:val="none" w:sz="0" w:space="0" w:color="auto"/>
      </w:divBdr>
    </w:div>
    <w:div w:id="650989633">
      <w:bodyDiv w:val="1"/>
      <w:marLeft w:val="0"/>
      <w:marRight w:val="0"/>
      <w:marTop w:val="0"/>
      <w:marBottom w:val="0"/>
      <w:divBdr>
        <w:top w:val="none" w:sz="0" w:space="0" w:color="auto"/>
        <w:left w:val="none" w:sz="0" w:space="0" w:color="auto"/>
        <w:bottom w:val="none" w:sz="0" w:space="0" w:color="auto"/>
        <w:right w:val="none" w:sz="0" w:space="0" w:color="auto"/>
      </w:divBdr>
    </w:div>
    <w:div w:id="654190960">
      <w:bodyDiv w:val="1"/>
      <w:marLeft w:val="0"/>
      <w:marRight w:val="0"/>
      <w:marTop w:val="0"/>
      <w:marBottom w:val="0"/>
      <w:divBdr>
        <w:top w:val="none" w:sz="0" w:space="0" w:color="auto"/>
        <w:left w:val="none" w:sz="0" w:space="0" w:color="auto"/>
        <w:bottom w:val="none" w:sz="0" w:space="0" w:color="auto"/>
        <w:right w:val="none" w:sz="0" w:space="0" w:color="auto"/>
      </w:divBdr>
    </w:div>
    <w:div w:id="663437406">
      <w:bodyDiv w:val="1"/>
      <w:marLeft w:val="0"/>
      <w:marRight w:val="0"/>
      <w:marTop w:val="0"/>
      <w:marBottom w:val="0"/>
      <w:divBdr>
        <w:top w:val="none" w:sz="0" w:space="0" w:color="auto"/>
        <w:left w:val="none" w:sz="0" w:space="0" w:color="auto"/>
        <w:bottom w:val="none" w:sz="0" w:space="0" w:color="auto"/>
        <w:right w:val="none" w:sz="0" w:space="0" w:color="auto"/>
      </w:divBdr>
    </w:div>
    <w:div w:id="666594768">
      <w:bodyDiv w:val="1"/>
      <w:marLeft w:val="0"/>
      <w:marRight w:val="0"/>
      <w:marTop w:val="0"/>
      <w:marBottom w:val="0"/>
      <w:divBdr>
        <w:top w:val="none" w:sz="0" w:space="0" w:color="auto"/>
        <w:left w:val="none" w:sz="0" w:space="0" w:color="auto"/>
        <w:bottom w:val="none" w:sz="0" w:space="0" w:color="auto"/>
        <w:right w:val="none" w:sz="0" w:space="0" w:color="auto"/>
      </w:divBdr>
    </w:div>
    <w:div w:id="667558058">
      <w:bodyDiv w:val="1"/>
      <w:marLeft w:val="0"/>
      <w:marRight w:val="0"/>
      <w:marTop w:val="0"/>
      <w:marBottom w:val="0"/>
      <w:divBdr>
        <w:top w:val="none" w:sz="0" w:space="0" w:color="auto"/>
        <w:left w:val="none" w:sz="0" w:space="0" w:color="auto"/>
        <w:bottom w:val="none" w:sz="0" w:space="0" w:color="auto"/>
        <w:right w:val="none" w:sz="0" w:space="0" w:color="auto"/>
      </w:divBdr>
    </w:div>
    <w:div w:id="688028583">
      <w:bodyDiv w:val="1"/>
      <w:marLeft w:val="0"/>
      <w:marRight w:val="0"/>
      <w:marTop w:val="0"/>
      <w:marBottom w:val="0"/>
      <w:divBdr>
        <w:top w:val="none" w:sz="0" w:space="0" w:color="auto"/>
        <w:left w:val="none" w:sz="0" w:space="0" w:color="auto"/>
        <w:bottom w:val="none" w:sz="0" w:space="0" w:color="auto"/>
        <w:right w:val="none" w:sz="0" w:space="0" w:color="auto"/>
      </w:divBdr>
    </w:div>
    <w:div w:id="694385033">
      <w:bodyDiv w:val="1"/>
      <w:marLeft w:val="0"/>
      <w:marRight w:val="0"/>
      <w:marTop w:val="0"/>
      <w:marBottom w:val="0"/>
      <w:divBdr>
        <w:top w:val="none" w:sz="0" w:space="0" w:color="auto"/>
        <w:left w:val="none" w:sz="0" w:space="0" w:color="auto"/>
        <w:bottom w:val="none" w:sz="0" w:space="0" w:color="auto"/>
        <w:right w:val="none" w:sz="0" w:space="0" w:color="auto"/>
      </w:divBdr>
    </w:div>
    <w:div w:id="701521450">
      <w:bodyDiv w:val="1"/>
      <w:marLeft w:val="0"/>
      <w:marRight w:val="0"/>
      <w:marTop w:val="0"/>
      <w:marBottom w:val="0"/>
      <w:divBdr>
        <w:top w:val="none" w:sz="0" w:space="0" w:color="auto"/>
        <w:left w:val="none" w:sz="0" w:space="0" w:color="auto"/>
        <w:bottom w:val="none" w:sz="0" w:space="0" w:color="auto"/>
        <w:right w:val="none" w:sz="0" w:space="0" w:color="auto"/>
      </w:divBdr>
    </w:div>
    <w:div w:id="703597307">
      <w:bodyDiv w:val="1"/>
      <w:marLeft w:val="0"/>
      <w:marRight w:val="0"/>
      <w:marTop w:val="0"/>
      <w:marBottom w:val="0"/>
      <w:divBdr>
        <w:top w:val="none" w:sz="0" w:space="0" w:color="auto"/>
        <w:left w:val="none" w:sz="0" w:space="0" w:color="auto"/>
        <w:bottom w:val="none" w:sz="0" w:space="0" w:color="auto"/>
        <w:right w:val="none" w:sz="0" w:space="0" w:color="auto"/>
      </w:divBdr>
    </w:div>
    <w:div w:id="734164179">
      <w:bodyDiv w:val="1"/>
      <w:marLeft w:val="0"/>
      <w:marRight w:val="0"/>
      <w:marTop w:val="0"/>
      <w:marBottom w:val="0"/>
      <w:divBdr>
        <w:top w:val="none" w:sz="0" w:space="0" w:color="auto"/>
        <w:left w:val="none" w:sz="0" w:space="0" w:color="auto"/>
        <w:bottom w:val="none" w:sz="0" w:space="0" w:color="auto"/>
        <w:right w:val="none" w:sz="0" w:space="0" w:color="auto"/>
      </w:divBdr>
    </w:div>
    <w:div w:id="742870900">
      <w:bodyDiv w:val="1"/>
      <w:marLeft w:val="0"/>
      <w:marRight w:val="0"/>
      <w:marTop w:val="0"/>
      <w:marBottom w:val="0"/>
      <w:divBdr>
        <w:top w:val="none" w:sz="0" w:space="0" w:color="auto"/>
        <w:left w:val="none" w:sz="0" w:space="0" w:color="auto"/>
        <w:bottom w:val="none" w:sz="0" w:space="0" w:color="auto"/>
        <w:right w:val="none" w:sz="0" w:space="0" w:color="auto"/>
      </w:divBdr>
    </w:div>
    <w:div w:id="746465504">
      <w:bodyDiv w:val="1"/>
      <w:marLeft w:val="0"/>
      <w:marRight w:val="0"/>
      <w:marTop w:val="0"/>
      <w:marBottom w:val="0"/>
      <w:divBdr>
        <w:top w:val="none" w:sz="0" w:space="0" w:color="auto"/>
        <w:left w:val="none" w:sz="0" w:space="0" w:color="auto"/>
        <w:bottom w:val="none" w:sz="0" w:space="0" w:color="auto"/>
        <w:right w:val="none" w:sz="0" w:space="0" w:color="auto"/>
      </w:divBdr>
    </w:div>
    <w:div w:id="765073143">
      <w:bodyDiv w:val="1"/>
      <w:marLeft w:val="0"/>
      <w:marRight w:val="0"/>
      <w:marTop w:val="0"/>
      <w:marBottom w:val="0"/>
      <w:divBdr>
        <w:top w:val="none" w:sz="0" w:space="0" w:color="auto"/>
        <w:left w:val="none" w:sz="0" w:space="0" w:color="auto"/>
        <w:bottom w:val="none" w:sz="0" w:space="0" w:color="auto"/>
        <w:right w:val="none" w:sz="0" w:space="0" w:color="auto"/>
      </w:divBdr>
    </w:div>
    <w:div w:id="777600915">
      <w:bodyDiv w:val="1"/>
      <w:marLeft w:val="0"/>
      <w:marRight w:val="0"/>
      <w:marTop w:val="0"/>
      <w:marBottom w:val="0"/>
      <w:divBdr>
        <w:top w:val="none" w:sz="0" w:space="0" w:color="auto"/>
        <w:left w:val="none" w:sz="0" w:space="0" w:color="auto"/>
        <w:bottom w:val="none" w:sz="0" w:space="0" w:color="auto"/>
        <w:right w:val="none" w:sz="0" w:space="0" w:color="auto"/>
      </w:divBdr>
    </w:div>
    <w:div w:id="804347478">
      <w:bodyDiv w:val="1"/>
      <w:marLeft w:val="0"/>
      <w:marRight w:val="0"/>
      <w:marTop w:val="0"/>
      <w:marBottom w:val="0"/>
      <w:divBdr>
        <w:top w:val="none" w:sz="0" w:space="0" w:color="auto"/>
        <w:left w:val="none" w:sz="0" w:space="0" w:color="auto"/>
        <w:bottom w:val="none" w:sz="0" w:space="0" w:color="auto"/>
        <w:right w:val="none" w:sz="0" w:space="0" w:color="auto"/>
      </w:divBdr>
    </w:div>
    <w:div w:id="805125516">
      <w:bodyDiv w:val="1"/>
      <w:marLeft w:val="0"/>
      <w:marRight w:val="0"/>
      <w:marTop w:val="0"/>
      <w:marBottom w:val="0"/>
      <w:divBdr>
        <w:top w:val="none" w:sz="0" w:space="0" w:color="auto"/>
        <w:left w:val="none" w:sz="0" w:space="0" w:color="auto"/>
        <w:bottom w:val="none" w:sz="0" w:space="0" w:color="auto"/>
        <w:right w:val="none" w:sz="0" w:space="0" w:color="auto"/>
      </w:divBdr>
    </w:div>
    <w:div w:id="810558561">
      <w:bodyDiv w:val="1"/>
      <w:marLeft w:val="0"/>
      <w:marRight w:val="0"/>
      <w:marTop w:val="0"/>
      <w:marBottom w:val="0"/>
      <w:divBdr>
        <w:top w:val="none" w:sz="0" w:space="0" w:color="auto"/>
        <w:left w:val="none" w:sz="0" w:space="0" w:color="auto"/>
        <w:bottom w:val="none" w:sz="0" w:space="0" w:color="auto"/>
        <w:right w:val="none" w:sz="0" w:space="0" w:color="auto"/>
      </w:divBdr>
    </w:div>
    <w:div w:id="817069726">
      <w:bodyDiv w:val="1"/>
      <w:marLeft w:val="0"/>
      <w:marRight w:val="0"/>
      <w:marTop w:val="0"/>
      <w:marBottom w:val="0"/>
      <w:divBdr>
        <w:top w:val="none" w:sz="0" w:space="0" w:color="auto"/>
        <w:left w:val="none" w:sz="0" w:space="0" w:color="auto"/>
        <w:bottom w:val="none" w:sz="0" w:space="0" w:color="auto"/>
        <w:right w:val="none" w:sz="0" w:space="0" w:color="auto"/>
      </w:divBdr>
    </w:div>
    <w:div w:id="820073624">
      <w:bodyDiv w:val="1"/>
      <w:marLeft w:val="0"/>
      <w:marRight w:val="0"/>
      <w:marTop w:val="0"/>
      <w:marBottom w:val="0"/>
      <w:divBdr>
        <w:top w:val="none" w:sz="0" w:space="0" w:color="auto"/>
        <w:left w:val="none" w:sz="0" w:space="0" w:color="auto"/>
        <w:bottom w:val="none" w:sz="0" w:space="0" w:color="auto"/>
        <w:right w:val="none" w:sz="0" w:space="0" w:color="auto"/>
      </w:divBdr>
    </w:div>
    <w:div w:id="822547257">
      <w:bodyDiv w:val="1"/>
      <w:marLeft w:val="0"/>
      <w:marRight w:val="0"/>
      <w:marTop w:val="0"/>
      <w:marBottom w:val="0"/>
      <w:divBdr>
        <w:top w:val="none" w:sz="0" w:space="0" w:color="auto"/>
        <w:left w:val="none" w:sz="0" w:space="0" w:color="auto"/>
        <w:bottom w:val="none" w:sz="0" w:space="0" w:color="auto"/>
        <w:right w:val="none" w:sz="0" w:space="0" w:color="auto"/>
      </w:divBdr>
    </w:div>
    <w:div w:id="858935644">
      <w:bodyDiv w:val="1"/>
      <w:marLeft w:val="0"/>
      <w:marRight w:val="0"/>
      <w:marTop w:val="0"/>
      <w:marBottom w:val="0"/>
      <w:divBdr>
        <w:top w:val="none" w:sz="0" w:space="0" w:color="auto"/>
        <w:left w:val="none" w:sz="0" w:space="0" w:color="auto"/>
        <w:bottom w:val="none" w:sz="0" w:space="0" w:color="auto"/>
        <w:right w:val="none" w:sz="0" w:space="0" w:color="auto"/>
      </w:divBdr>
    </w:div>
    <w:div w:id="862092613">
      <w:bodyDiv w:val="1"/>
      <w:marLeft w:val="0"/>
      <w:marRight w:val="0"/>
      <w:marTop w:val="0"/>
      <w:marBottom w:val="0"/>
      <w:divBdr>
        <w:top w:val="none" w:sz="0" w:space="0" w:color="auto"/>
        <w:left w:val="none" w:sz="0" w:space="0" w:color="auto"/>
        <w:bottom w:val="none" w:sz="0" w:space="0" w:color="auto"/>
        <w:right w:val="none" w:sz="0" w:space="0" w:color="auto"/>
      </w:divBdr>
    </w:div>
    <w:div w:id="862130029">
      <w:bodyDiv w:val="1"/>
      <w:marLeft w:val="0"/>
      <w:marRight w:val="0"/>
      <w:marTop w:val="0"/>
      <w:marBottom w:val="0"/>
      <w:divBdr>
        <w:top w:val="none" w:sz="0" w:space="0" w:color="auto"/>
        <w:left w:val="none" w:sz="0" w:space="0" w:color="auto"/>
        <w:bottom w:val="none" w:sz="0" w:space="0" w:color="auto"/>
        <w:right w:val="none" w:sz="0" w:space="0" w:color="auto"/>
      </w:divBdr>
    </w:div>
    <w:div w:id="869223135">
      <w:bodyDiv w:val="1"/>
      <w:marLeft w:val="0"/>
      <w:marRight w:val="0"/>
      <w:marTop w:val="0"/>
      <w:marBottom w:val="0"/>
      <w:divBdr>
        <w:top w:val="none" w:sz="0" w:space="0" w:color="auto"/>
        <w:left w:val="none" w:sz="0" w:space="0" w:color="auto"/>
        <w:bottom w:val="none" w:sz="0" w:space="0" w:color="auto"/>
        <w:right w:val="none" w:sz="0" w:space="0" w:color="auto"/>
      </w:divBdr>
    </w:div>
    <w:div w:id="870414537">
      <w:bodyDiv w:val="1"/>
      <w:marLeft w:val="0"/>
      <w:marRight w:val="0"/>
      <w:marTop w:val="0"/>
      <w:marBottom w:val="0"/>
      <w:divBdr>
        <w:top w:val="none" w:sz="0" w:space="0" w:color="auto"/>
        <w:left w:val="none" w:sz="0" w:space="0" w:color="auto"/>
        <w:bottom w:val="none" w:sz="0" w:space="0" w:color="auto"/>
        <w:right w:val="none" w:sz="0" w:space="0" w:color="auto"/>
      </w:divBdr>
    </w:div>
    <w:div w:id="872428743">
      <w:bodyDiv w:val="1"/>
      <w:marLeft w:val="0"/>
      <w:marRight w:val="0"/>
      <w:marTop w:val="0"/>
      <w:marBottom w:val="0"/>
      <w:divBdr>
        <w:top w:val="none" w:sz="0" w:space="0" w:color="auto"/>
        <w:left w:val="none" w:sz="0" w:space="0" w:color="auto"/>
        <w:bottom w:val="none" w:sz="0" w:space="0" w:color="auto"/>
        <w:right w:val="none" w:sz="0" w:space="0" w:color="auto"/>
      </w:divBdr>
    </w:div>
    <w:div w:id="885604579">
      <w:bodyDiv w:val="1"/>
      <w:marLeft w:val="0"/>
      <w:marRight w:val="0"/>
      <w:marTop w:val="0"/>
      <w:marBottom w:val="0"/>
      <w:divBdr>
        <w:top w:val="none" w:sz="0" w:space="0" w:color="auto"/>
        <w:left w:val="none" w:sz="0" w:space="0" w:color="auto"/>
        <w:bottom w:val="none" w:sz="0" w:space="0" w:color="auto"/>
        <w:right w:val="none" w:sz="0" w:space="0" w:color="auto"/>
      </w:divBdr>
    </w:div>
    <w:div w:id="889146002">
      <w:bodyDiv w:val="1"/>
      <w:marLeft w:val="0"/>
      <w:marRight w:val="0"/>
      <w:marTop w:val="0"/>
      <w:marBottom w:val="0"/>
      <w:divBdr>
        <w:top w:val="none" w:sz="0" w:space="0" w:color="auto"/>
        <w:left w:val="none" w:sz="0" w:space="0" w:color="auto"/>
        <w:bottom w:val="none" w:sz="0" w:space="0" w:color="auto"/>
        <w:right w:val="none" w:sz="0" w:space="0" w:color="auto"/>
      </w:divBdr>
    </w:div>
    <w:div w:id="896819771">
      <w:bodyDiv w:val="1"/>
      <w:marLeft w:val="0"/>
      <w:marRight w:val="0"/>
      <w:marTop w:val="0"/>
      <w:marBottom w:val="0"/>
      <w:divBdr>
        <w:top w:val="none" w:sz="0" w:space="0" w:color="auto"/>
        <w:left w:val="none" w:sz="0" w:space="0" w:color="auto"/>
        <w:bottom w:val="none" w:sz="0" w:space="0" w:color="auto"/>
        <w:right w:val="none" w:sz="0" w:space="0" w:color="auto"/>
      </w:divBdr>
    </w:div>
    <w:div w:id="902252930">
      <w:bodyDiv w:val="1"/>
      <w:marLeft w:val="0"/>
      <w:marRight w:val="0"/>
      <w:marTop w:val="0"/>
      <w:marBottom w:val="0"/>
      <w:divBdr>
        <w:top w:val="none" w:sz="0" w:space="0" w:color="auto"/>
        <w:left w:val="none" w:sz="0" w:space="0" w:color="auto"/>
        <w:bottom w:val="none" w:sz="0" w:space="0" w:color="auto"/>
        <w:right w:val="none" w:sz="0" w:space="0" w:color="auto"/>
      </w:divBdr>
    </w:div>
    <w:div w:id="924263201">
      <w:bodyDiv w:val="1"/>
      <w:marLeft w:val="0"/>
      <w:marRight w:val="0"/>
      <w:marTop w:val="0"/>
      <w:marBottom w:val="0"/>
      <w:divBdr>
        <w:top w:val="none" w:sz="0" w:space="0" w:color="auto"/>
        <w:left w:val="none" w:sz="0" w:space="0" w:color="auto"/>
        <w:bottom w:val="none" w:sz="0" w:space="0" w:color="auto"/>
        <w:right w:val="none" w:sz="0" w:space="0" w:color="auto"/>
      </w:divBdr>
    </w:div>
    <w:div w:id="929463231">
      <w:bodyDiv w:val="1"/>
      <w:marLeft w:val="0"/>
      <w:marRight w:val="0"/>
      <w:marTop w:val="0"/>
      <w:marBottom w:val="0"/>
      <w:divBdr>
        <w:top w:val="none" w:sz="0" w:space="0" w:color="auto"/>
        <w:left w:val="none" w:sz="0" w:space="0" w:color="auto"/>
        <w:bottom w:val="none" w:sz="0" w:space="0" w:color="auto"/>
        <w:right w:val="none" w:sz="0" w:space="0" w:color="auto"/>
      </w:divBdr>
    </w:div>
    <w:div w:id="932780428">
      <w:bodyDiv w:val="1"/>
      <w:marLeft w:val="0"/>
      <w:marRight w:val="0"/>
      <w:marTop w:val="0"/>
      <w:marBottom w:val="0"/>
      <w:divBdr>
        <w:top w:val="none" w:sz="0" w:space="0" w:color="auto"/>
        <w:left w:val="none" w:sz="0" w:space="0" w:color="auto"/>
        <w:bottom w:val="none" w:sz="0" w:space="0" w:color="auto"/>
        <w:right w:val="none" w:sz="0" w:space="0" w:color="auto"/>
      </w:divBdr>
    </w:div>
    <w:div w:id="945619601">
      <w:bodyDiv w:val="1"/>
      <w:marLeft w:val="0"/>
      <w:marRight w:val="0"/>
      <w:marTop w:val="0"/>
      <w:marBottom w:val="0"/>
      <w:divBdr>
        <w:top w:val="none" w:sz="0" w:space="0" w:color="auto"/>
        <w:left w:val="none" w:sz="0" w:space="0" w:color="auto"/>
        <w:bottom w:val="none" w:sz="0" w:space="0" w:color="auto"/>
        <w:right w:val="none" w:sz="0" w:space="0" w:color="auto"/>
      </w:divBdr>
    </w:div>
    <w:div w:id="952639035">
      <w:bodyDiv w:val="1"/>
      <w:marLeft w:val="0"/>
      <w:marRight w:val="0"/>
      <w:marTop w:val="0"/>
      <w:marBottom w:val="0"/>
      <w:divBdr>
        <w:top w:val="none" w:sz="0" w:space="0" w:color="auto"/>
        <w:left w:val="none" w:sz="0" w:space="0" w:color="auto"/>
        <w:bottom w:val="none" w:sz="0" w:space="0" w:color="auto"/>
        <w:right w:val="none" w:sz="0" w:space="0" w:color="auto"/>
      </w:divBdr>
    </w:div>
    <w:div w:id="960960167">
      <w:bodyDiv w:val="1"/>
      <w:marLeft w:val="0"/>
      <w:marRight w:val="0"/>
      <w:marTop w:val="0"/>
      <w:marBottom w:val="0"/>
      <w:divBdr>
        <w:top w:val="none" w:sz="0" w:space="0" w:color="auto"/>
        <w:left w:val="none" w:sz="0" w:space="0" w:color="auto"/>
        <w:bottom w:val="none" w:sz="0" w:space="0" w:color="auto"/>
        <w:right w:val="none" w:sz="0" w:space="0" w:color="auto"/>
      </w:divBdr>
    </w:div>
    <w:div w:id="961569333">
      <w:bodyDiv w:val="1"/>
      <w:marLeft w:val="0"/>
      <w:marRight w:val="0"/>
      <w:marTop w:val="0"/>
      <w:marBottom w:val="0"/>
      <w:divBdr>
        <w:top w:val="none" w:sz="0" w:space="0" w:color="auto"/>
        <w:left w:val="none" w:sz="0" w:space="0" w:color="auto"/>
        <w:bottom w:val="none" w:sz="0" w:space="0" w:color="auto"/>
        <w:right w:val="none" w:sz="0" w:space="0" w:color="auto"/>
      </w:divBdr>
    </w:div>
    <w:div w:id="966743309">
      <w:bodyDiv w:val="1"/>
      <w:marLeft w:val="0"/>
      <w:marRight w:val="0"/>
      <w:marTop w:val="0"/>
      <w:marBottom w:val="0"/>
      <w:divBdr>
        <w:top w:val="none" w:sz="0" w:space="0" w:color="auto"/>
        <w:left w:val="none" w:sz="0" w:space="0" w:color="auto"/>
        <w:bottom w:val="none" w:sz="0" w:space="0" w:color="auto"/>
        <w:right w:val="none" w:sz="0" w:space="0" w:color="auto"/>
      </w:divBdr>
    </w:div>
    <w:div w:id="967007802">
      <w:bodyDiv w:val="1"/>
      <w:marLeft w:val="0"/>
      <w:marRight w:val="0"/>
      <w:marTop w:val="0"/>
      <w:marBottom w:val="0"/>
      <w:divBdr>
        <w:top w:val="none" w:sz="0" w:space="0" w:color="auto"/>
        <w:left w:val="none" w:sz="0" w:space="0" w:color="auto"/>
        <w:bottom w:val="none" w:sz="0" w:space="0" w:color="auto"/>
        <w:right w:val="none" w:sz="0" w:space="0" w:color="auto"/>
      </w:divBdr>
    </w:div>
    <w:div w:id="971011077">
      <w:bodyDiv w:val="1"/>
      <w:marLeft w:val="0"/>
      <w:marRight w:val="0"/>
      <w:marTop w:val="0"/>
      <w:marBottom w:val="0"/>
      <w:divBdr>
        <w:top w:val="none" w:sz="0" w:space="0" w:color="auto"/>
        <w:left w:val="none" w:sz="0" w:space="0" w:color="auto"/>
        <w:bottom w:val="none" w:sz="0" w:space="0" w:color="auto"/>
        <w:right w:val="none" w:sz="0" w:space="0" w:color="auto"/>
      </w:divBdr>
    </w:div>
    <w:div w:id="971715192">
      <w:bodyDiv w:val="1"/>
      <w:marLeft w:val="0"/>
      <w:marRight w:val="0"/>
      <w:marTop w:val="0"/>
      <w:marBottom w:val="0"/>
      <w:divBdr>
        <w:top w:val="none" w:sz="0" w:space="0" w:color="auto"/>
        <w:left w:val="none" w:sz="0" w:space="0" w:color="auto"/>
        <w:bottom w:val="none" w:sz="0" w:space="0" w:color="auto"/>
        <w:right w:val="none" w:sz="0" w:space="0" w:color="auto"/>
      </w:divBdr>
    </w:div>
    <w:div w:id="977807976">
      <w:bodyDiv w:val="1"/>
      <w:marLeft w:val="0"/>
      <w:marRight w:val="0"/>
      <w:marTop w:val="0"/>
      <w:marBottom w:val="0"/>
      <w:divBdr>
        <w:top w:val="none" w:sz="0" w:space="0" w:color="auto"/>
        <w:left w:val="none" w:sz="0" w:space="0" w:color="auto"/>
        <w:bottom w:val="none" w:sz="0" w:space="0" w:color="auto"/>
        <w:right w:val="none" w:sz="0" w:space="0" w:color="auto"/>
      </w:divBdr>
    </w:div>
    <w:div w:id="977999258">
      <w:bodyDiv w:val="1"/>
      <w:marLeft w:val="0"/>
      <w:marRight w:val="0"/>
      <w:marTop w:val="0"/>
      <w:marBottom w:val="0"/>
      <w:divBdr>
        <w:top w:val="none" w:sz="0" w:space="0" w:color="auto"/>
        <w:left w:val="none" w:sz="0" w:space="0" w:color="auto"/>
        <w:bottom w:val="none" w:sz="0" w:space="0" w:color="auto"/>
        <w:right w:val="none" w:sz="0" w:space="0" w:color="auto"/>
      </w:divBdr>
    </w:div>
    <w:div w:id="979924702">
      <w:bodyDiv w:val="1"/>
      <w:marLeft w:val="0"/>
      <w:marRight w:val="0"/>
      <w:marTop w:val="0"/>
      <w:marBottom w:val="0"/>
      <w:divBdr>
        <w:top w:val="none" w:sz="0" w:space="0" w:color="auto"/>
        <w:left w:val="none" w:sz="0" w:space="0" w:color="auto"/>
        <w:bottom w:val="none" w:sz="0" w:space="0" w:color="auto"/>
        <w:right w:val="none" w:sz="0" w:space="0" w:color="auto"/>
      </w:divBdr>
    </w:div>
    <w:div w:id="982738305">
      <w:bodyDiv w:val="1"/>
      <w:marLeft w:val="0"/>
      <w:marRight w:val="0"/>
      <w:marTop w:val="0"/>
      <w:marBottom w:val="0"/>
      <w:divBdr>
        <w:top w:val="none" w:sz="0" w:space="0" w:color="auto"/>
        <w:left w:val="none" w:sz="0" w:space="0" w:color="auto"/>
        <w:bottom w:val="none" w:sz="0" w:space="0" w:color="auto"/>
        <w:right w:val="none" w:sz="0" w:space="0" w:color="auto"/>
      </w:divBdr>
    </w:div>
    <w:div w:id="988365829">
      <w:bodyDiv w:val="1"/>
      <w:marLeft w:val="0"/>
      <w:marRight w:val="0"/>
      <w:marTop w:val="0"/>
      <w:marBottom w:val="0"/>
      <w:divBdr>
        <w:top w:val="none" w:sz="0" w:space="0" w:color="auto"/>
        <w:left w:val="none" w:sz="0" w:space="0" w:color="auto"/>
        <w:bottom w:val="none" w:sz="0" w:space="0" w:color="auto"/>
        <w:right w:val="none" w:sz="0" w:space="0" w:color="auto"/>
      </w:divBdr>
    </w:div>
    <w:div w:id="991059365">
      <w:bodyDiv w:val="1"/>
      <w:marLeft w:val="0"/>
      <w:marRight w:val="0"/>
      <w:marTop w:val="0"/>
      <w:marBottom w:val="0"/>
      <w:divBdr>
        <w:top w:val="none" w:sz="0" w:space="0" w:color="auto"/>
        <w:left w:val="none" w:sz="0" w:space="0" w:color="auto"/>
        <w:bottom w:val="none" w:sz="0" w:space="0" w:color="auto"/>
        <w:right w:val="none" w:sz="0" w:space="0" w:color="auto"/>
      </w:divBdr>
    </w:div>
    <w:div w:id="991909827">
      <w:bodyDiv w:val="1"/>
      <w:marLeft w:val="0"/>
      <w:marRight w:val="0"/>
      <w:marTop w:val="0"/>
      <w:marBottom w:val="0"/>
      <w:divBdr>
        <w:top w:val="none" w:sz="0" w:space="0" w:color="auto"/>
        <w:left w:val="none" w:sz="0" w:space="0" w:color="auto"/>
        <w:bottom w:val="none" w:sz="0" w:space="0" w:color="auto"/>
        <w:right w:val="none" w:sz="0" w:space="0" w:color="auto"/>
      </w:divBdr>
    </w:div>
    <w:div w:id="995500889">
      <w:bodyDiv w:val="1"/>
      <w:marLeft w:val="0"/>
      <w:marRight w:val="0"/>
      <w:marTop w:val="0"/>
      <w:marBottom w:val="0"/>
      <w:divBdr>
        <w:top w:val="none" w:sz="0" w:space="0" w:color="auto"/>
        <w:left w:val="none" w:sz="0" w:space="0" w:color="auto"/>
        <w:bottom w:val="none" w:sz="0" w:space="0" w:color="auto"/>
        <w:right w:val="none" w:sz="0" w:space="0" w:color="auto"/>
      </w:divBdr>
    </w:div>
    <w:div w:id="996306834">
      <w:bodyDiv w:val="1"/>
      <w:marLeft w:val="0"/>
      <w:marRight w:val="0"/>
      <w:marTop w:val="0"/>
      <w:marBottom w:val="0"/>
      <w:divBdr>
        <w:top w:val="none" w:sz="0" w:space="0" w:color="auto"/>
        <w:left w:val="none" w:sz="0" w:space="0" w:color="auto"/>
        <w:bottom w:val="none" w:sz="0" w:space="0" w:color="auto"/>
        <w:right w:val="none" w:sz="0" w:space="0" w:color="auto"/>
      </w:divBdr>
    </w:div>
    <w:div w:id="999506327">
      <w:bodyDiv w:val="1"/>
      <w:marLeft w:val="0"/>
      <w:marRight w:val="0"/>
      <w:marTop w:val="0"/>
      <w:marBottom w:val="0"/>
      <w:divBdr>
        <w:top w:val="none" w:sz="0" w:space="0" w:color="auto"/>
        <w:left w:val="none" w:sz="0" w:space="0" w:color="auto"/>
        <w:bottom w:val="none" w:sz="0" w:space="0" w:color="auto"/>
        <w:right w:val="none" w:sz="0" w:space="0" w:color="auto"/>
      </w:divBdr>
    </w:div>
    <w:div w:id="1000082799">
      <w:bodyDiv w:val="1"/>
      <w:marLeft w:val="0"/>
      <w:marRight w:val="0"/>
      <w:marTop w:val="0"/>
      <w:marBottom w:val="0"/>
      <w:divBdr>
        <w:top w:val="none" w:sz="0" w:space="0" w:color="auto"/>
        <w:left w:val="none" w:sz="0" w:space="0" w:color="auto"/>
        <w:bottom w:val="none" w:sz="0" w:space="0" w:color="auto"/>
        <w:right w:val="none" w:sz="0" w:space="0" w:color="auto"/>
      </w:divBdr>
    </w:div>
    <w:div w:id="1003897618">
      <w:bodyDiv w:val="1"/>
      <w:marLeft w:val="0"/>
      <w:marRight w:val="0"/>
      <w:marTop w:val="0"/>
      <w:marBottom w:val="0"/>
      <w:divBdr>
        <w:top w:val="none" w:sz="0" w:space="0" w:color="auto"/>
        <w:left w:val="none" w:sz="0" w:space="0" w:color="auto"/>
        <w:bottom w:val="none" w:sz="0" w:space="0" w:color="auto"/>
        <w:right w:val="none" w:sz="0" w:space="0" w:color="auto"/>
      </w:divBdr>
    </w:div>
    <w:div w:id="1012759569">
      <w:bodyDiv w:val="1"/>
      <w:marLeft w:val="0"/>
      <w:marRight w:val="0"/>
      <w:marTop w:val="0"/>
      <w:marBottom w:val="0"/>
      <w:divBdr>
        <w:top w:val="none" w:sz="0" w:space="0" w:color="auto"/>
        <w:left w:val="none" w:sz="0" w:space="0" w:color="auto"/>
        <w:bottom w:val="none" w:sz="0" w:space="0" w:color="auto"/>
        <w:right w:val="none" w:sz="0" w:space="0" w:color="auto"/>
      </w:divBdr>
    </w:div>
    <w:div w:id="1016535932">
      <w:bodyDiv w:val="1"/>
      <w:marLeft w:val="0"/>
      <w:marRight w:val="0"/>
      <w:marTop w:val="0"/>
      <w:marBottom w:val="0"/>
      <w:divBdr>
        <w:top w:val="none" w:sz="0" w:space="0" w:color="auto"/>
        <w:left w:val="none" w:sz="0" w:space="0" w:color="auto"/>
        <w:bottom w:val="none" w:sz="0" w:space="0" w:color="auto"/>
        <w:right w:val="none" w:sz="0" w:space="0" w:color="auto"/>
      </w:divBdr>
    </w:div>
    <w:div w:id="1023821200">
      <w:bodyDiv w:val="1"/>
      <w:marLeft w:val="0"/>
      <w:marRight w:val="0"/>
      <w:marTop w:val="0"/>
      <w:marBottom w:val="0"/>
      <w:divBdr>
        <w:top w:val="none" w:sz="0" w:space="0" w:color="auto"/>
        <w:left w:val="none" w:sz="0" w:space="0" w:color="auto"/>
        <w:bottom w:val="none" w:sz="0" w:space="0" w:color="auto"/>
        <w:right w:val="none" w:sz="0" w:space="0" w:color="auto"/>
      </w:divBdr>
    </w:div>
    <w:div w:id="1030644115">
      <w:bodyDiv w:val="1"/>
      <w:marLeft w:val="0"/>
      <w:marRight w:val="0"/>
      <w:marTop w:val="0"/>
      <w:marBottom w:val="0"/>
      <w:divBdr>
        <w:top w:val="none" w:sz="0" w:space="0" w:color="auto"/>
        <w:left w:val="none" w:sz="0" w:space="0" w:color="auto"/>
        <w:bottom w:val="none" w:sz="0" w:space="0" w:color="auto"/>
        <w:right w:val="none" w:sz="0" w:space="0" w:color="auto"/>
      </w:divBdr>
    </w:div>
    <w:div w:id="1033919277">
      <w:bodyDiv w:val="1"/>
      <w:marLeft w:val="0"/>
      <w:marRight w:val="0"/>
      <w:marTop w:val="0"/>
      <w:marBottom w:val="0"/>
      <w:divBdr>
        <w:top w:val="none" w:sz="0" w:space="0" w:color="auto"/>
        <w:left w:val="none" w:sz="0" w:space="0" w:color="auto"/>
        <w:bottom w:val="none" w:sz="0" w:space="0" w:color="auto"/>
        <w:right w:val="none" w:sz="0" w:space="0" w:color="auto"/>
      </w:divBdr>
    </w:div>
    <w:div w:id="1048259939">
      <w:bodyDiv w:val="1"/>
      <w:marLeft w:val="0"/>
      <w:marRight w:val="0"/>
      <w:marTop w:val="0"/>
      <w:marBottom w:val="0"/>
      <w:divBdr>
        <w:top w:val="none" w:sz="0" w:space="0" w:color="auto"/>
        <w:left w:val="none" w:sz="0" w:space="0" w:color="auto"/>
        <w:bottom w:val="none" w:sz="0" w:space="0" w:color="auto"/>
        <w:right w:val="none" w:sz="0" w:space="0" w:color="auto"/>
      </w:divBdr>
    </w:div>
    <w:div w:id="1060832803">
      <w:bodyDiv w:val="1"/>
      <w:marLeft w:val="0"/>
      <w:marRight w:val="0"/>
      <w:marTop w:val="0"/>
      <w:marBottom w:val="0"/>
      <w:divBdr>
        <w:top w:val="none" w:sz="0" w:space="0" w:color="auto"/>
        <w:left w:val="none" w:sz="0" w:space="0" w:color="auto"/>
        <w:bottom w:val="none" w:sz="0" w:space="0" w:color="auto"/>
        <w:right w:val="none" w:sz="0" w:space="0" w:color="auto"/>
      </w:divBdr>
    </w:div>
    <w:div w:id="1061295206">
      <w:bodyDiv w:val="1"/>
      <w:marLeft w:val="0"/>
      <w:marRight w:val="0"/>
      <w:marTop w:val="0"/>
      <w:marBottom w:val="0"/>
      <w:divBdr>
        <w:top w:val="none" w:sz="0" w:space="0" w:color="auto"/>
        <w:left w:val="none" w:sz="0" w:space="0" w:color="auto"/>
        <w:bottom w:val="none" w:sz="0" w:space="0" w:color="auto"/>
        <w:right w:val="none" w:sz="0" w:space="0" w:color="auto"/>
      </w:divBdr>
    </w:div>
    <w:div w:id="1062824046">
      <w:bodyDiv w:val="1"/>
      <w:marLeft w:val="0"/>
      <w:marRight w:val="0"/>
      <w:marTop w:val="0"/>
      <w:marBottom w:val="0"/>
      <w:divBdr>
        <w:top w:val="none" w:sz="0" w:space="0" w:color="auto"/>
        <w:left w:val="none" w:sz="0" w:space="0" w:color="auto"/>
        <w:bottom w:val="none" w:sz="0" w:space="0" w:color="auto"/>
        <w:right w:val="none" w:sz="0" w:space="0" w:color="auto"/>
      </w:divBdr>
    </w:div>
    <w:div w:id="1064179333">
      <w:bodyDiv w:val="1"/>
      <w:marLeft w:val="0"/>
      <w:marRight w:val="0"/>
      <w:marTop w:val="0"/>
      <w:marBottom w:val="0"/>
      <w:divBdr>
        <w:top w:val="none" w:sz="0" w:space="0" w:color="auto"/>
        <w:left w:val="none" w:sz="0" w:space="0" w:color="auto"/>
        <w:bottom w:val="none" w:sz="0" w:space="0" w:color="auto"/>
        <w:right w:val="none" w:sz="0" w:space="0" w:color="auto"/>
      </w:divBdr>
    </w:div>
    <w:div w:id="1067073454">
      <w:bodyDiv w:val="1"/>
      <w:marLeft w:val="0"/>
      <w:marRight w:val="0"/>
      <w:marTop w:val="0"/>
      <w:marBottom w:val="0"/>
      <w:divBdr>
        <w:top w:val="none" w:sz="0" w:space="0" w:color="auto"/>
        <w:left w:val="none" w:sz="0" w:space="0" w:color="auto"/>
        <w:bottom w:val="none" w:sz="0" w:space="0" w:color="auto"/>
        <w:right w:val="none" w:sz="0" w:space="0" w:color="auto"/>
      </w:divBdr>
    </w:div>
    <w:div w:id="1078599047">
      <w:bodyDiv w:val="1"/>
      <w:marLeft w:val="0"/>
      <w:marRight w:val="0"/>
      <w:marTop w:val="0"/>
      <w:marBottom w:val="0"/>
      <w:divBdr>
        <w:top w:val="none" w:sz="0" w:space="0" w:color="auto"/>
        <w:left w:val="none" w:sz="0" w:space="0" w:color="auto"/>
        <w:bottom w:val="none" w:sz="0" w:space="0" w:color="auto"/>
        <w:right w:val="none" w:sz="0" w:space="0" w:color="auto"/>
      </w:divBdr>
    </w:div>
    <w:div w:id="1082214438">
      <w:bodyDiv w:val="1"/>
      <w:marLeft w:val="0"/>
      <w:marRight w:val="0"/>
      <w:marTop w:val="0"/>
      <w:marBottom w:val="0"/>
      <w:divBdr>
        <w:top w:val="none" w:sz="0" w:space="0" w:color="auto"/>
        <w:left w:val="none" w:sz="0" w:space="0" w:color="auto"/>
        <w:bottom w:val="none" w:sz="0" w:space="0" w:color="auto"/>
        <w:right w:val="none" w:sz="0" w:space="0" w:color="auto"/>
      </w:divBdr>
    </w:div>
    <w:div w:id="1082917517">
      <w:bodyDiv w:val="1"/>
      <w:marLeft w:val="0"/>
      <w:marRight w:val="0"/>
      <w:marTop w:val="0"/>
      <w:marBottom w:val="0"/>
      <w:divBdr>
        <w:top w:val="none" w:sz="0" w:space="0" w:color="auto"/>
        <w:left w:val="none" w:sz="0" w:space="0" w:color="auto"/>
        <w:bottom w:val="none" w:sz="0" w:space="0" w:color="auto"/>
        <w:right w:val="none" w:sz="0" w:space="0" w:color="auto"/>
      </w:divBdr>
    </w:div>
    <w:div w:id="1082992121">
      <w:bodyDiv w:val="1"/>
      <w:marLeft w:val="0"/>
      <w:marRight w:val="0"/>
      <w:marTop w:val="0"/>
      <w:marBottom w:val="0"/>
      <w:divBdr>
        <w:top w:val="none" w:sz="0" w:space="0" w:color="auto"/>
        <w:left w:val="none" w:sz="0" w:space="0" w:color="auto"/>
        <w:bottom w:val="none" w:sz="0" w:space="0" w:color="auto"/>
        <w:right w:val="none" w:sz="0" w:space="0" w:color="auto"/>
      </w:divBdr>
    </w:div>
    <w:div w:id="1085148309">
      <w:bodyDiv w:val="1"/>
      <w:marLeft w:val="0"/>
      <w:marRight w:val="0"/>
      <w:marTop w:val="0"/>
      <w:marBottom w:val="0"/>
      <w:divBdr>
        <w:top w:val="none" w:sz="0" w:space="0" w:color="auto"/>
        <w:left w:val="none" w:sz="0" w:space="0" w:color="auto"/>
        <w:bottom w:val="none" w:sz="0" w:space="0" w:color="auto"/>
        <w:right w:val="none" w:sz="0" w:space="0" w:color="auto"/>
      </w:divBdr>
    </w:div>
    <w:div w:id="1087190482">
      <w:bodyDiv w:val="1"/>
      <w:marLeft w:val="0"/>
      <w:marRight w:val="0"/>
      <w:marTop w:val="0"/>
      <w:marBottom w:val="0"/>
      <w:divBdr>
        <w:top w:val="none" w:sz="0" w:space="0" w:color="auto"/>
        <w:left w:val="none" w:sz="0" w:space="0" w:color="auto"/>
        <w:bottom w:val="none" w:sz="0" w:space="0" w:color="auto"/>
        <w:right w:val="none" w:sz="0" w:space="0" w:color="auto"/>
      </w:divBdr>
    </w:div>
    <w:div w:id="1089275205">
      <w:bodyDiv w:val="1"/>
      <w:marLeft w:val="0"/>
      <w:marRight w:val="0"/>
      <w:marTop w:val="0"/>
      <w:marBottom w:val="0"/>
      <w:divBdr>
        <w:top w:val="none" w:sz="0" w:space="0" w:color="auto"/>
        <w:left w:val="none" w:sz="0" w:space="0" w:color="auto"/>
        <w:bottom w:val="none" w:sz="0" w:space="0" w:color="auto"/>
        <w:right w:val="none" w:sz="0" w:space="0" w:color="auto"/>
      </w:divBdr>
    </w:div>
    <w:div w:id="1097553206">
      <w:bodyDiv w:val="1"/>
      <w:marLeft w:val="0"/>
      <w:marRight w:val="0"/>
      <w:marTop w:val="0"/>
      <w:marBottom w:val="0"/>
      <w:divBdr>
        <w:top w:val="none" w:sz="0" w:space="0" w:color="auto"/>
        <w:left w:val="none" w:sz="0" w:space="0" w:color="auto"/>
        <w:bottom w:val="none" w:sz="0" w:space="0" w:color="auto"/>
        <w:right w:val="none" w:sz="0" w:space="0" w:color="auto"/>
      </w:divBdr>
    </w:div>
    <w:div w:id="1100178898">
      <w:bodyDiv w:val="1"/>
      <w:marLeft w:val="0"/>
      <w:marRight w:val="0"/>
      <w:marTop w:val="0"/>
      <w:marBottom w:val="0"/>
      <w:divBdr>
        <w:top w:val="none" w:sz="0" w:space="0" w:color="auto"/>
        <w:left w:val="none" w:sz="0" w:space="0" w:color="auto"/>
        <w:bottom w:val="none" w:sz="0" w:space="0" w:color="auto"/>
        <w:right w:val="none" w:sz="0" w:space="0" w:color="auto"/>
      </w:divBdr>
    </w:div>
    <w:div w:id="1114641423">
      <w:bodyDiv w:val="1"/>
      <w:marLeft w:val="0"/>
      <w:marRight w:val="0"/>
      <w:marTop w:val="0"/>
      <w:marBottom w:val="0"/>
      <w:divBdr>
        <w:top w:val="none" w:sz="0" w:space="0" w:color="auto"/>
        <w:left w:val="none" w:sz="0" w:space="0" w:color="auto"/>
        <w:bottom w:val="none" w:sz="0" w:space="0" w:color="auto"/>
        <w:right w:val="none" w:sz="0" w:space="0" w:color="auto"/>
      </w:divBdr>
    </w:div>
    <w:div w:id="1115828015">
      <w:bodyDiv w:val="1"/>
      <w:marLeft w:val="0"/>
      <w:marRight w:val="0"/>
      <w:marTop w:val="0"/>
      <w:marBottom w:val="0"/>
      <w:divBdr>
        <w:top w:val="none" w:sz="0" w:space="0" w:color="auto"/>
        <w:left w:val="none" w:sz="0" w:space="0" w:color="auto"/>
        <w:bottom w:val="none" w:sz="0" w:space="0" w:color="auto"/>
        <w:right w:val="none" w:sz="0" w:space="0" w:color="auto"/>
      </w:divBdr>
    </w:div>
    <w:div w:id="1118832958">
      <w:bodyDiv w:val="1"/>
      <w:marLeft w:val="0"/>
      <w:marRight w:val="0"/>
      <w:marTop w:val="0"/>
      <w:marBottom w:val="0"/>
      <w:divBdr>
        <w:top w:val="none" w:sz="0" w:space="0" w:color="auto"/>
        <w:left w:val="none" w:sz="0" w:space="0" w:color="auto"/>
        <w:bottom w:val="none" w:sz="0" w:space="0" w:color="auto"/>
        <w:right w:val="none" w:sz="0" w:space="0" w:color="auto"/>
      </w:divBdr>
    </w:div>
    <w:div w:id="1136026560">
      <w:bodyDiv w:val="1"/>
      <w:marLeft w:val="0"/>
      <w:marRight w:val="0"/>
      <w:marTop w:val="0"/>
      <w:marBottom w:val="0"/>
      <w:divBdr>
        <w:top w:val="none" w:sz="0" w:space="0" w:color="auto"/>
        <w:left w:val="none" w:sz="0" w:space="0" w:color="auto"/>
        <w:bottom w:val="none" w:sz="0" w:space="0" w:color="auto"/>
        <w:right w:val="none" w:sz="0" w:space="0" w:color="auto"/>
      </w:divBdr>
    </w:div>
    <w:div w:id="1140464486">
      <w:bodyDiv w:val="1"/>
      <w:marLeft w:val="0"/>
      <w:marRight w:val="0"/>
      <w:marTop w:val="0"/>
      <w:marBottom w:val="0"/>
      <w:divBdr>
        <w:top w:val="none" w:sz="0" w:space="0" w:color="auto"/>
        <w:left w:val="none" w:sz="0" w:space="0" w:color="auto"/>
        <w:bottom w:val="none" w:sz="0" w:space="0" w:color="auto"/>
        <w:right w:val="none" w:sz="0" w:space="0" w:color="auto"/>
      </w:divBdr>
    </w:div>
    <w:div w:id="1148353614">
      <w:bodyDiv w:val="1"/>
      <w:marLeft w:val="0"/>
      <w:marRight w:val="0"/>
      <w:marTop w:val="0"/>
      <w:marBottom w:val="0"/>
      <w:divBdr>
        <w:top w:val="none" w:sz="0" w:space="0" w:color="auto"/>
        <w:left w:val="none" w:sz="0" w:space="0" w:color="auto"/>
        <w:bottom w:val="none" w:sz="0" w:space="0" w:color="auto"/>
        <w:right w:val="none" w:sz="0" w:space="0" w:color="auto"/>
      </w:divBdr>
    </w:div>
    <w:div w:id="1158575488">
      <w:bodyDiv w:val="1"/>
      <w:marLeft w:val="0"/>
      <w:marRight w:val="0"/>
      <w:marTop w:val="0"/>
      <w:marBottom w:val="0"/>
      <w:divBdr>
        <w:top w:val="none" w:sz="0" w:space="0" w:color="auto"/>
        <w:left w:val="none" w:sz="0" w:space="0" w:color="auto"/>
        <w:bottom w:val="none" w:sz="0" w:space="0" w:color="auto"/>
        <w:right w:val="none" w:sz="0" w:space="0" w:color="auto"/>
      </w:divBdr>
    </w:div>
    <w:div w:id="1163081532">
      <w:bodyDiv w:val="1"/>
      <w:marLeft w:val="0"/>
      <w:marRight w:val="0"/>
      <w:marTop w:val="0"/>
      <w:marBottom w:val="0"/>
      <w:divBdr>
        <w:top w:val="none" w:sz="0" w:space="0" w:color="auto"/>
        <w:left w:val="none" w:sz="0" w:space="0" w:color="auto"/>
        <w:bottom w:val="none" w:sz="0" w:space="0" w:color="auto"/>
        <w:right w:val="none" w:sz="0" w:space="0" w:color="auto"/>
      </w:divBdr>
    </w:div>
    <w:div w:id="1165515383">
      <w:bodyDiv w:val="1"/>
      <w:marLeft w:val="0"/>
      <w:marRight w:val="0"/>
      <w:marTop w:val="0"/>
      <w:marBottom w:val="0"/>
      <w:divBdr>
        <w:top w:val="none" w:sz="0" w:space="0" w:color="auto"/>
        <w:left w:val="none" w:sz="0" w:space="0" w:color="auto"/>
        <w:bottom w:val="none" w:sz="0" w:space="0" w:color="auto"/>
        <w:right w:val="none" w:sz="0" w:space="0" w:color="auto"/>
      </w:divBdr>
    </w:div>
    <w:div w:id="1169369512">
      <w:bodyDiv w:val="1"/>
      <w:marLeft w:val="0"/>
      <w:marRight w:val="0"/>
      <w:marTop w:val="0"/>
      <w:marBottom w:val="0"/>
      <w:divBdr>
        <w:top w:val="none" w:sz="0" w:space="0" w:color="auto"/>
        <w:left w:val="none" w:sz="0" w:space="0" w:color="auto"/>
        <w:bottom w:val="none" w:sz="0" w:space="0" w:color="auto"/>
        <w:right w:val="none" w:sz="0" w:space="0" w:color="auto"/>
      </w:divBdr>
    </w:div>
    <w:div w:id="1170096047">
      <w:bodyDiv w:val="1"/>
      <w:marLeft w:val="0"/>
      <w:marRight w:val="0"/>
      <w:marTop w:val="0"/>
      <w:marBottom w:val="0"/>
      <w:divBdr>
        <w:top w:val="none" w:sz="0" w:space="0" w:color="auto"/>
        <w:left w:val="none" w:sz="0" w:space="0" w:color="auto"/>
        <w:bottom w:val="none" w:sz="0" w:space="0" w:color="auto"/>
        <w:right w:val="none" w:sz="0" w:space="0" w:color="auto"/>
      </w:divBdr>
    </w:div>
    <w:div w:id="1175459245">
      <w:bodyDiv w:val="1"/>
      <w:marLeft w:val="0"/>
      <w:marRight w:val="0"/>
      <w:marTop w:val="0"/>
      <w:marBottom w:val="0"/>
      <w:divBdr>
        <w:top w:val="none" w:sz="0" w:space="0" w:color="auto"/>
        <w:left w:val="none" w:sz="0" w:space="0" w:color="auto"/>
        <w:bottom w:val="none" w:sz="0" w:space="0" w:color="auto"/>
        <w:right w:val="none" w:sz="0" w:space="0" w:color="auto"/>
      </w:divBdr>
    </w:div>
    <w:div w:id="1177617900">
      <w:bodyDiv w:val="1"/>
      <w:marLeft w:val="0"/>
      <w:marRight w:val="0"/>
      <w:marTop w:val="0"/>
      <w:marBottom w:val="0"/>
      <w:divBdr>
        <w:top w:val="none" w:sz="0" w:space="0" w:color="auto"/>
        <w:left w:val="none" w:sz="0" w:space="0" w:color="auto"/>
        <w:bottom w:val="none" w:sz="0" w:space="0" w:color="auto"/>
        <w:right w:val="none" w:sz="0" w:space="0" w:color="auto"/>
      </w:divBdr>
    </w:div>
    <w:div w:id="1188328128">
      <w:bodyDiv w:val="1"/>
      <w:marLeft w:val="0"/>
      <w:marRight w:val="0"/>
      <w:marTop w:val="0"/>
      <w:marBottom w:val="0"/>
      <w:divBdr>
        <w:top w:val="none" w:sz="0" w:space="0" w:color="auto"/>
        <w:left w:val="none" w:sz="0" w:space="0" w:color="auto"/>
        <w:bottom w:val="none" w:sz="0" w:space="0" w:color="auto"/>
        <w:right w:val="none" w:sz="0" w:space="0" w:color="auto"/>
      </w:divBdr>
    </w:div>
    <w:div w:id="1194920725">
      <w:bodyDiv w:val="1"/>
      <w:marLeft w:val="0"/>
      <w:marRight w:val="0"/>
      <w:marTop w:val="0"/>
      <w:marBottom w:val="0"/>
      <w:divBdr>
        <w:top w:val="none" w:sz="0" w:space="0" w:color="auto"/>
        <w:left w:val="none" w:sz="0" w:space="0" w:color="auto"/>
        <w:bottom w:val="none" w:sz="0" w:space="0" w:color="auto"/>
        <w:right w:val="none" w:sz="0" w:space="0" w:color="auto"/>
      </w:divBdr>
    </w:div>
    <w:div w:id="1202012920">
      <w:bodyDiv w:val="1"/>
      <w:marLeft w:val="0"/>
      <w:marRight w:val="0"/>
      <w:marTop w:val="0"/>
      <w:marBottom w:val="0"/>
      <w:divBdr>
        <w:top w:val="none" w:sz="0" w:space="0" w:color="auto"/>
        <w:left w:val="none" w:sz="0" w:space="0" w:color="auto"/>
        <w:bottom w:val="none" w:sz="0" w:space="0" w:color="auto"/>
        <w:right w:val="none" w:sz="0" w:space="0" w:color="auto"/>
      </w:divBdr>
    </w:div>
    <w:div w:id="1206940596">
      <w:bodyDiv w:val="1"/>
      <w:marLeft w:val="0"/>
      <w:marRight w:val="0"/>
      <w:marTop w:val="0"/>
      <w:marBottom w:val="0"/>
      <w:divBdr>
        <w:top w:val="none" w:sz="0" w:space="0" w:color="auto"/>
        <w:left w:val="none" w:sz="0" w:space="0" w:color="auto"/>
        <w:bottom w:val="none" w:sz="0" w:space="0" w:color="auto"/>
        <w:right w:val="none" w:sz="0" w:space="0" w:color="auto"/>
      </w:divBdr>
    </w:div>
    <w:div w:id="1214657644">
      <w:bodyDiv w:val="1"/>
      <w:marLeft w:val="0"/>
      <w:marRight w:val="0"/>
      <w:marTop w:val="0"/>
      <w:marBottom w:val="0"/>
      <w:divBdr>
        <w:top w:val="none" w:sz="0" w:space="0" w:color="auto"/>
        <w:left w:val="none" w:sz="0" w:space="0" w:color="auto"/>
        <w:bottom w:val="none" w:sz="0" w:space="0" w:color="auto"/>
        <w:right w:val="none" w:sz="0" w:space="0" w:color="auto"/>
      </w:divBdr>
    </w:div>
    <w:div w:id="1215118253">
      <w:bodyDiv w:val="1"/>
      <w:marLeft w:val="0"/>
      <w:marRight w:val="0"/>
      <w:marTop w:val="0"/>
      <w:marBottom w:val="0"/>
      <w:divBdr>
        <w:top w:val="none" w:sz="0" w:space="0" w:color="auto"/>
        <w:left w:val="none" w:sz="0" w:space="0" w:color="auto"/>
        <w:bottom w:val="none" w:sz="0" w:space="0" w:color="auto"/>
        <w:right w:val="none" w:sz="0" w:space="0" w:color="auto"/>
      </w:divBdr>
    </w:div>
    <w:div w:id="1216241068">
      <w:bodyDiv w:val="1"/>
      <w:marLeft w:val="0"/>
      <w:marRight w:val="0"/>
      <w:marTop w:val="0"/>
      <w:marBottom w:val="0"/>
      <w:divBdr>
        <w:top w:val="none" w:sz="0" w:space="0" w:color="auto"/>
        <w:left w:val="none" w:sz="0" w:space="0" w:color="auto"/>
        <w:bottom w:val="none" w:sz="0" w:space="0" w:color="auto"/>
        <w:right w:val="none" w:sz="0" w:space="0" w:color="auto"/>
      </w:divBdr>
    </w:div>
    <w:div w:id="1230111368">
      <w:bodyDiv w:val="1"/>
      <w:marLeft w:val="0"/>
      <w:marRight w:val="0"/>
      <w:marTop w:val="0"/>
      <w:marBottom w:val="0"/>
      <w:divBdr>
        <w:top w:val="none" w:sz="0" w:space="0" w:color="auto"/>
        <w:left w:val="none" w:sz="0" w:space="0" w:color="auto"/>
        <w:bottom w:val="none" w:sz="0" w:space="0" w:color="auto"/>
        <w:right w:val="none" w:sz="0" w:space="0" w:color="auto"/>
      </w:divBdr>
    </w:div>
    <w:div w:id="1233390649">
      <w:bodyDiv w:val="1"/>
      <w:marLeft w:val="0"/>
      <w:marRight w:val="0"/>
      <w:marTop w:val="0"/>
      <w:marBottom w:val="0"/>
      <w:divBdr>
        <w:top w:val="none" w:sz="0" w:space="0" w:color="auto"/>
        <w:left w:val="none" w:sz="0" w:space="0" w:color="auto"/>
        <w:bottom w:val="none" w:sz="0" w:space="0" w:color="auto"/>
        <w:right w:val="none" w:sz="0" w:space="0" w:color="auto"/>
      </w:divBdr>
    </w:div>
    <w:div w:id="1234002626">
      <w:bodyDiv w:val="1"/>
      <w:marLeft w:val="0"/>
      <w:marRight w:val="0"/>
      <w:marTop w:val="0"/>
      <w:marBottom w:val="0"/>
      <w:divBdr>
        <w:top w:val="none" w:sz="0" w:space="0" w:color="auto"/>
        <w:left w:val="none" w:sz="0" w:space="0" w:color="auto"/>
        <w:bottom w:val="none" w:sz="0" w:space="0" w:color="auto"/>
        <w:right w:val="none" w:sz="0" w:space="0" w:color="auto"/>
      </w:divBdr>
    </w:div>
    <w:div w:id="1240599129">
      <w:bodyDiv w:val="1"/>
      <w:marLeft w:val="0"/>
      <w:marRight w:val="0"/>
      <w:marTop w:val="0"/>
      <w:marBottom w:val="0"/>
      <w:divBdr>
        <w:top w:val="none" w:sz="0" w:space="0" w:color="auto"/>
        <w:left w:val="none" w:sz="0" w:space="0" w:color="auto"/>
        <w:bottom w:val="none" w:sz="0" w:space="0" w:color="auto"/>
        <w:right w:val="none" w:sz="0" w:space="0" w:color="auto"/>
      </w:divBdr>
    </w:div>
    <w:div w:id="1240673323">
      <w:bodyDiv w:val="1"/>
      <w:marLeft w:val="0"/>
      <w:marRight w:val="0"/>
      <w:marTop w:val="0"/>
      <w:marBottom w:val="0"/>
      <w:divBdr>
        <w:top w:val="none" w:sz="0" w:space="0" w:color="auto"/>
        <w:left w:val="none" w:sz="0" w:space="0" w:color="auto"/>
        <w:bottom w:val="none" w:sz="0" w:space="0" w:color="auto"/>
        <w:right w:val="none" w:sz="0" w:space="0" w:color="auto"/>
      </w:divBdr>
    </w:div>
    <w:div w:id="1242715163">
      <w:bodyDiv w:val="1"/>
      <w:marLeft w:val="0"/>
      <w:marRight w:val="0"/>
      <w:marTop w:val="0"/>
      <w:marBottom w:val="0"/>
      <w:divBdr>
        <w:top w:val="none" w:sz="0" w:space="0" w:color="auto"/>
        <w:left w:val="none" w:sz="0" w:space="0" w:color="auto"/>
        <w:bottom w:val="none" w:sz="0" w:space="0" w:color="auto"/>
        <w:right w:val="none" w:sz="0" w:space="0" w:color="auto"/>
      </w:divBdr>
    </w:div>
    <w:div w:id="1246499497">
      <w:bodyDiv w:val="1"/>
      <w:marLeft w:val="0"/>
      <w:marRight w:val="0"/>
      <w:marTop w:val="0"/>
      <w:marBottom w:val="0"/>
      <w:divBdr>
        <w:top w:val="none" w:sz="0" w:space="0" w:color="auto"/>
        <w:left w:val="none" w:sz="0" w:space="0" w:color="auto"/>
        <w:bottom w:val="none" w:sz="0" w:space="0" w:color="auto"/>
        <w:right w:val="none" w:sz="0" w:space="0" w:color="auto"/>
      </w:divBdr>
    </w:div>
    <w:div w:id="1251039320">
      <w:bodyDiv w:val="1"/>
      <w:marLeft w:val="0"/>
      <w:marRight w:val="0"/>
      <w:marTop w:val="0"/>
      <w:marBottom w:val="0"/>
      <w:divBdr>
        <w:top w:val="none" w:sz="0" w:space="0" w:color="auto"/>
        <w:left w:val="none" w:sz="0" w:space="0" w:color="auto"/>
        <w:bottom w:val="none" w:sz="0" w:space="0" w:color="auto"/>
        <w:right w:val="none" w:sz="0" w:space="0" w:color="auto"/>
      </w:divBdr>
    </w:div>
    <w:div w:id="1251237813">
      <w:bodyDiv w:val="1"/>
      <w:marLeft w:val="0"/>
      <w:marRight w:val="0"/>
      <w:marTop w:val="0"/>
      <w:marBottom w:val="0"/>
      <w:divBdr>
        <w:top w:val="none" w:sz="0" w:space="0" w:color="auto"/>
        <w:left w:val="none" w:sz="0" w:space="0" w:color="auto"/>
        <w:bottom w:val="none" w:sz="0" w:space="0" w:color="auto"/>
        <w:right w:val="none" w:sz="0" w:space="0" w:color="auto"/>
      </w:divBdr>
    </w:div>
    <w:div w:id="1255936996">
      <w:bodyDiv w:val="1"/>
      <w:marLeft w:val="0"/>
      <w:marRight w:val="0"/>
      <w:marTop w:val="0"/>
      <w:marBottom w:val="0"/>
      <w:divBdr>
        <w:top w:val="none" w:sz="0" w:space="0" w:color="auto"/>
        <w:left w:val="none" w:sz="0" w:space="0" w:color="auto"/>
        <w:bottom w:val="none" w:sz="0" w:space="0" w:color="auto"/>
        <w:right w:val="none" w:sz="0" w:space="0" w:color="auto"/>
      </w:divBdr>
    </w:div>
    <w:div w:id="1265529417">
      <w:bodyDiv w:val="1"/>
      <w:marLeft w:val="0"/>
      <w:marRight w:val="0"/>
      <w:marTop w:val="0"/>
      <w:marBottom w:val="0"/>
      <w:divBdr>
        <w:top w:val="none" w:sz="0" w:space="0" w:color="auto"/>
        <w:left w:val="none" w:sz="0" w:space="0" w:color="auto"/>
        <w:bottom w:val="none" w:sz="0" w:space="0" w:color="auto"/>
        <w:right w:val="none" w:sz="0" w:space="0" w:color="auto"/>
      </w:divBdr>
    </w:div>
    <w:div w:id="1289968239">
      <w:bodyDiv w:val="1"/>
      <w:marLeft w:val="0"/>
      <w:marRight w:val="0"/>
      <w:marTop w:val="0"/>
      <w:marBottom w:val="0"/>
      <w:divBdr>
        <w:top w:val="none" w:sz="0" w:space="0" w:color="auto"/>
        <w:left w:val="none" w:sz="0" w:space="0" w:color="auto"/>
        <w:bottom w:val="none" w:sz="0" w:space="0" w:color="auto"/>
        <w:right w:val="none" w:sz="0" w:space="0" w:color="auto"/>
      </w:divBdr>
    </w:div>
    <w:div w:id="1302032092">
      <w:bodyDiv w:val="1"/>
      <w:marLeft w:val="0"/>
      <w:marRight w:val="0"/>
      <w:marTop w:val="0"/>
      <w:marBottom w:val="0"/>
      <w:divBdr>
        <w:top w:val="none" w:sz="0" w:space="0" w:color="auto"/>
        <w:left w:val="none" w:sz="0" w:space="0" w:color="auto"/>
        <w:bottom w:val="none" w:sz="0" w:space="0" w:color="auto"/>
        <w:right w:val="none" w:sz="0" w:space="0" w:color="auto"/>
      </w:divBdr>
    </w:div>
    <w:div w:id="1304042078">
      <w:bodyDiv w:val="1"/>
      <w:marLeft w:val="0"/>
      <w:marRight w:val="0"/>
      <w:marTop w:val="0"/>
      <w:marBottom w:val="0"/>
      <w:divBdr>
        <w:top w:val="none" w:sz="0" w:space="0" w:color="auto"/>
        <w:left w:val="none" w:sz="0" w:space="0" w:color="auto"/>
        <w:bottom w:val="none" w:sz="0" w:space="0" w:color="auto"/>
        <w:right w:val="none" w:sz="0" w:space="0" w:color="auto"/>
      </w:divBdr>
    </w:div>
    <w:div w:id="1305815315">
      <w:bodyDiv w:val="1"/>
      <w:marLeft w:val="0"/>
      <w:marRight w:val="0"/>
      <w:marTop w:val="0"/>
      <w:marBottom w:val="0"/>
      <w:divBdr>
        <w:top w:val="none" w:sz="0" w:space="0" w:color="auto"/>
        <w:left w:val="none" w:sz="0" w:space="0" w:color="auto"/>
        <w:bottom w:val="none" w:sz="0" w:space="0" w:color="auto"/>
        <w:right w:val="none" w:sz="0" w:space="0" w:color="auto"/>
      </w:divBdr>
    </w:div>
    <w:div w:id="1307201731">
      <w:bodyDiv w:val="1"/>
      <w:marLeft w:val="0"/>
      <w:marRight w:val="0"/>
      <w:marTop w:val="0"/>
      <w:marBottom w:val="0"/>
      <w:divBdr>
        <w:top w:val="none" w:sz="0" w:space="0" w:color="auto"/>
        <w:left w:val="none" w:sz="0" w:space="0" w:color="auto"/>
        <w:bottom w:val="none" w:sz="0" w:space="0" w:color="auto"/>
        <w:right w:val="none" w:sz="0" w:space="0" w:color="auto"/>
      </w:divBdr>
    </w:div>
    <w:div w:id="1311209532">
      <w:bodyDiv w:val="1"/>
      <w:marLeft w:val="0"/>
      <w:marRight w:val="0"/>
      <w:marTop w:val="0"/>
      <w:marBottom w:val="0"/>
      <w:divBdr>
        <w:top w:val="none" w:sz="0" w:space="0" w:color="auto"/>
        <w:left w:val="none" w:sz="0" w:space="0" w:color="auto"/>
        <w:bottom w:val="none" w:sz="0" w:space="0" w:color="auto"/>
        <w:right w:val="none" w:sz="0" w:space="0" w:color="auto"/>
      </w:divBdr>
    </w:div>
    <w:div w:id="1321546750">
      <w:bodyDiv w:val="1"/>
      <w:marLeft w:val="0"/>
      <w:marRight w:val="0"/>
      <w:marTop w:val="0"/>
      <w:marBottom w:val="0"/>
      <w:divBdr>
        <w:top w:val="none" w:sz="0" w:space="0" w:color="auto"/>
        <w:left w:val="none" w:sz="0" w:space="0" w:color="auto"/>
        <w:bottom w:val="none" w:sz="0" w:space="0" w:color="auto"/>
        <w:right w:val="none" w:sz="0" w:space="0" w:color="auto"/>
      </w:divBdr>
    </w:div>
    <w:div w:id="1328048041">
      <w:bodyDiv w:val="1"/>
      <w:marLeft w:val="0"/>
      <w:marRight w:val="0"/>
      <w:marTop w:val="0"/>
      <w:marBottom w:val="0"/>
      <w:divBdr>
        <w:top w:val="none" w:sz="0" w:space="0" w:color="auto"/>
        <w:left w:val="none" w:sz="0" w:space="0" w:color="auto"/>
        <w:bottom w:val="none" w:sz="0" w:space="0" w:color="auto"/>
        <w:right w:val="none" w:sz="0" w:space="0" w:color="auto"/>
      </w:divBdr>
    </w:div>
    <w:div w:id="1333602549">
      <w:bodyDiv w:val="1"/>
      <w:marLeft w:val="0"/>
      <w:marRight w:val="0"/>
      <w:marTop w:val="0"/>
      <w:marBottom w:val="0"/>
      <w:divBdr>
        <w:top w:val="none" w:sz="0" w:space="0" w:color="auto"/>
        <w:left w:val="none" w:sz="0" w:space="0" w:color="auto"/>
        <w:bottom w:val="none" w:sz="0" w:space="0" w:color="auto"/>
        <w:right w:val="none" w:sz="0" w:space="0" w:color="auto"/>
      </w:divBdr>
    </w:div>
    <w:div w:id="1333726315">
      <w:bodyDiv w:val="1"/>
      <w:marLeft w:val="0"/>
      <w:marRight w:val="0"/>
      <w:marTop w:val="0"/>
      <w:marBottom w:val="0"/>
      <w:divBdr>
        <w:top w:val="none" w:sz="0" w:space="0" w:color="auto"/>
        <w:left w:val="none" w:sz="0" w:space="0" w:color="auto"/>
        <w:bottom w:val="none" w:sz="0" w:space="0" w:color="auto"/>
        <w:right w:val="none" w:sz="0" w:space="0" w:color="auto"/>
      </w:divBdr>
    </w:div>
    <w:div w:id="1334379554">
      <w:bodyDiv w:val="1"/>
      <w:marLeft w:val="0"/>
      <w:marRight w:val="0"/>
      <w:marTop w:val="0"/>
      <w:marBottom w:val="0"/>
      <w:divBdr>
        <w:top w:val="none" w:sz="0" w:space="0" w:color="auto"/>
        <w:left w:val="none" w:sz="0" w:space="0" w:color="auto"/>
        <w:bottom w:val="none" w:sz="0" w:space="0" w:color="auto"/>
        <w:right w:val="none" w:sz="0" w:space="0" w:color="auto"/>
      </w:divBdr>
    </w:div>
    <w:div w:id="1340503362">
      <w:bodyDiv w:val="1"/>
      <w:marLeft w:val="0"/>
      <w:marRight w:val="0"/>
      <w:marTop w:val="0"/>
      <w:marBottom w:val="0"/>
      <w:divBdr>
        <w:top w:val="none" w:sz="0" w:space="0" w:color="auto"/>
        <w:left w:val="none" w:sz="0" w:space="0" w:color="auto"/>
        <w:bottom w:val="none" w:sz="0" w:space="0" w:color="auto"/>
        <w:right w:val="none" w:sz="0" w:space="0" w:color="auto"/>
      </w:divBdr>
    </w:div>
    <w:div w:id="1346861783">
      <w:bodyDiv w:val="1"/>
      <w:marLeft w:val="0"/>
      <w:marRight w:val="0"/>
      <w:marTop w:val="0"/>
      <w:marBottom w:val="0"/>
      <w:divBdr>
        <w:top w:val="none" w:sz="0" w:space="0" w:color="auto"/>
        <w:left w:val="none" w:sz="0" w:space="0" w:color="auto"/>
        <w:bottom w:val="none" w:sz="0" w:space="0" w:color="auto"/>
        <w:right w:val="none" w:sz="0" w:space="0" w:color="auto"/>
      </w:divBdr>
    </w:div>
    <w:div w:id="1349257810">
      <w:bodyDiv w:val="1"/>
      <w:marLeft w:val="0"/>
      <w:marRight w:val="0"/>
      <w:marTop w:val="0"/>
      <w:marBottom w:val="0"/>
      <w:divBdr>
        <w:top w:val="none" w:sz="0" w:space="0" w:color="auto"/>
        <w:left w:val="none" w:sz="0" w:space="0" w:color="auto"/>
        <w:bottom w:val="none" w:sz="0" w:space="0" w:color="auto"/>
        <w:right w:val="none" w:sz="0" w:space="0" w:color="auto"/>
      </w:divBdr>
    </w:div>
    <w:div w:id="1354067247">
      <w:bodyDiv w:val="1"/>
      <w:marLeft w:val="0"/>
      <w:marRight w:val="0"/>
      <w:marTop w:val="0"/>
      <w:marBottom w:val="0"/>
      <w:divBdr>
        <w:top w:val="none" w:sz="0" w:space="0" w:color="auto"/>
        <w:left w:val="none" w:sz="0" w:space="0" w:color="auto"/>
        <w:bottom w:val="none" w:sz="0" w:space="0" w:color="auto"/>
        <w:right w:val="none" w:sz="0" w:space="0" w:color="auto"/>
      </w:divBdr>
    </w:div>
    <w:div w:id="1355153775">
      <w:bodyDiv w:val="1"/>
      <w:marLeft w:val="0"/>
      <w:marRight w:val="0"/>
      <w:marTop w:val="0"/>
      <w:marBottom w:val="0"/>
      <w:divBdr>
        <w:top w:val="none" w:sz="0" w:space="0" w:color="auto"/>
        <w:left w:val="none" w:sz="0" w:space="0" w:color="auto"/>
        <w:bottom w:val="none" w:sz="0" w:space="0" w:color="auto"/>
        <w:right w:val="none" w:sz="0" w:space="0" w:color="auto"/>
      </w:divBdr>
    </w:div>
    <w:div w:id="1364592680">
      <w:bodyDiv w:val="1"/>
      <w:marLeft w:val="0"/>
      <w:marRight w:val="0"/>
      <w:marTop w:val="0"/>
      <w:marBottom w:val="0"/>
      <w:divBdr>
        <w:top w:val="none" w:sz="0" w:space="0" w:color="auto"/>
        <w:left w:val="none" w:sz="0" w:space="0" w:color="auto"/>
        <w:bottom w:val="none" w:sz="0" w:space="0" w:color="auto"/>
        <w:right w:val="none" w:sz="0" w:space="0" w:color="auto"/>
      </w:divBdr>
    </w:div>
    <w:div w:id="1366911155">
      <w:bodyDiv w:val="1"/>
      <w:marLeft w:val="0"/>
      <w:marRight w:val="0"/>
      <w:marTop w:val="0"/>
      <w:marBottom w:val="0"/>
      <w:divBdr>
        <w:top w:val="none" w:sz="0" w:space="0" w:color="auto"/>
        <w:left w:val="none" w:sz="0" w:space="0" w:color="auto"/>
        <w:bottom w:val="none" w:sz="0" w:space="0" w:color="auto"/>
        <w:right w:val="none" w:sz="0" w:space="0" w:color="auto"/>
      </w:divBdr>
    </w:div>
    <w:div w:id="1368291396">
      <w:bodyDiv w:val="1"/>
      <w:marLeft w:val="0"/>
      <w:marRight w:val="0"/>
      <w:marTop w:val="0"/>
      <w:marBottom w:val="0"/>
      <w:divBdr>
        <w:top w:val="none" w:sz="0" w:space="0" w:color="auto"/>
        <w:left w:val="none" w:sz="0" w:space="0" w:color="auto"/>
        <w:bottom w:val="none" w:sz="0" w:space="0" w:color="auto"/>
        <w:right w:val="none" w:sz="0" w:space="0" w:color="auto"/>
      </w:divBdr>
    </w:div>
    <w:div w:id="1377313750">
      <w:bodyDiv w:val="1"/>
      <w:marLeft w:val="0"/>
      <w:marRight w:val="0"/>
      <w:marTop w:val="0"/>
      <w:marBottom w:val="0"/>
      <w:divBdr>
        <w:top w:val="none" w:sz="0" w:space="0" w:color="auto"/>
        <w:left w:val="none" w:sz="0" w:space="0" w:color="auto"/>
        <w:bottom w:val="none" w:sz="0" w:space="0" w:color="auto"/>
        <w:right w:val="none" w:sz="0" w:space="0" w:color="auto"/>
      </w:divBdr>
    </w:div>
    <w:div w:id="1383285731">
      <w:bodyDiv w:val="1"/>
      <w:marLeft w:val="0"/>
      <w:marRight w:val="0"/>
      <w:marTop w:val="0"/>
      <w:marBottom w:val="0"/>
      <w:divBdr>
        <w:top w:val="none" w:sz="0" w:space="0" w:color="auto"/>
        <w:left w:val="none" w:sz="0" w:space="0" w:color="auto"/>
        <w:bottom w:val="none" w:sz="0" w:space="0" w:color="auto"/>
        <w:right w:val="none" w:sz="0" w:space="0" w:color="auto"/>
      </w:divBdr>
    </w:div>
    <w:div w:id="1385181219">
      <w:bodyDiv w:val="1"/>
      <w:marLeft w:val="0"/>
      <w:marRight w:val="0"/>
      <w:marTop w:val="0"/>
      <w:marBottom w:val="0"/>
      <w:divBdr>
        <w:top w:val="none" w:sz="0" w:space="0" w:color="auto"/>
        <w:left w:val="none" w:sz="0" w:space="0" w:color="auto"/>
        <w:bottom w:val="none" w:sz="0" w:space="0" w:color="auto"/>
        <w:right w:val="none" w:sz="0" w:space="0" w:color="auto"/>
      </w:divBdr>
    </w:div>
    <w:div w:id="1385904663">
      <w:bodyDiv w:val="1"/>
      <w:marLeft w:val="0"/>
      <w:marRight w:val="0"/>
      <w:marTop w:val="0"/>
      <w:marBottom w:val="0"/>
      <w:divBdr>
        <w:top w:val="none" w:sz="0" w:space="0" w:color="auto"/>
        <w:left w:val="none" w:sz="0" w:space="0" w:color="auto"/>
        <w:bottom w:val="none" w:sz="0" w:space="0" w:color="auto"/>
        <w:right w:val="none" w:sz="0" w:space="0" w:color="auto"/>
      </w:divBdr>
    </w:div>
    <w:div w:id="1389646238">
      <w:bodyDiv w:val="1"/>
      <w:marLeft w:val="0"/>
      <w:marRight w:val="0"/>
      <w:marTop w:val="0"/>
      <w:marBottom w:val="0"/>
      <w:divBdr>
        <w:top w:val="none" w:sz="0" w:space="0" w:color="auto"/>
        <w:left w:val="none" w:sz="0" w:space="0" w:color="auto"/>
        <w:bottom w:val="none" w:sz="0" w:space="0" w:color="auto"/>
        <w:right w:val="none" w:sz="0" w:space="0" w:color="auto"/>
      </w:divBdr>
    </w:div>
    <w:div w:id="1393845725">
      <w:bodyDiv w:val="1"/>
      <w:marLeft w:val="0"/>
      <w:marRight w:val="0"/>
      <w:marTop w:val="0"/>
      <w:marBottom w:val="0"/>
      <w:divBdr>
        <w:top w:val="none" w:sz="0" w:space="0" w:color="auto"/>
        <w:left w:val="none" w:sz="0" w:space="0" w:color="auto"/>
        <w:bottom w:val="none" w:sz="0" w:space="0" w:color="auto"/>
        <w:right w:val="none" w:sz="0" w:space="0" w:color="auto"/>
      </w:divBdr>
    </w:div>
    <w:div w:id="1395080177">
      <w:bodyDiv w:val="1"/>
      <w:marLeft w:val="0"/>
      <w:marRight w:val="0"/>
      <w:marTop w:val="0"/>
      <w:marBottom w:val="0"/>
      <w:divBdr>
        <w:top w:val="none" w:sz="0" w:space="0" w:color="auto"/>
        <w:left w:val="none" w:sz="0" w:space="0" w:color="auto"/>
        <w:bottom w:val="none" w:sz="0" w:space="0" w:color="auto"/>
        <w:right w:val="none" w:sz="0" w:space="0" w:color="auto"/>
      </w:divBdr>
    </w:div>
    <w:div w:id="1412117095">
      <w:bodyDiv w:val="1"/>
      <w:marLeft w:val="0"/>
      <w:marRight w:val="0"/>
      <w:marTop w:val="0"/>
      <w:marBottom w:val="0"/>
      <w:divBdr>
        <w:top w:val="none" w:sz="0" w:space="0" w:color="auto"/>
        <w:left w:val="none" w:sz="0" w:space="0" w:color="auto"/>
        <w:bottom w:val="none" w:sz="0" w:space="0" w:color="auto"/>
        <w:right w:val="none" w:sz="0" w:space="0" w:color="auto"/>
      </w:divBdr>
    </w:div>
    <w:div w:id="1416633924">
      <w:bodyDiv w:val="1"/>
      <w:marLeft w:val="0"/>
      <w:marRight w:val="0"/>
      <w:marTop w:val="0"/>
      <w:marBottom w:val="0"/>
      <w:divBdr>
        <w:top w:val="none" w:sz="0" w:space="0" w:color="auto"/>
        <w:left w:val="none" w:sz="0" w:space="0" w:color="auto"/>
        <w:bottom w:val="none" w:sz="0" w:space="0" w:color="auto"/>
        <w:right w:val="none" w:sz="0" w:space="0" w:color="auto"/>
      </w:divBdr>
    </w:div>
    <w:div w:id="1418601477">
      <w:bodyDiv w:val="1"/>
      <w:marLeft w:val="0"/>
      <w:marRight w:val="0"/>
      <w:marTop w:val="0"/>
      <w:marBottom w:val="0"/>
      <w:divBdr>
        <w:top w:val="none" w:sz="0" w:space="0" w:color="auto"/>
        <w:left w:val="none" w:sz="0" w:space="0" w:color="auto"/>
        <w:bottom w:val="none" w:sz="0" w:space="0" w:color="auto"/>
        <w:right w:val="none" w:sz="0" w:space="0" w:color="auto"/>
      </w:divBdr>
    </w:div>
    <w:div w:id="1420099594">
      <w:bodyDiv w:val="1"/>
      <w:marLeft w:val="0"/>
      <w:marRight w:val="0"/>
      <w:marTop w:val="0"/>
      <w:marBottom w:val="0"/>
      <w:divBdr>
        <w:top w:val="none" w:sz="0" w:space="0" w:color="auto"/>
        <w:left w:val="none" w:sz="0" w:space="0" w:color="auto"/>
        <w:bottom w:val="none" w:sz="0" w:space="0" w:color="auto"/>
        <w:right w:val="none" w:sz="0" w:space="0" w:color="auto"/>
      </w:divBdr>
    </w:div>
    <w:div w:id="1427266453">
      <w:bodyDiv w:val="1"/>
      <w:marLeft w:val="0"/>
      <w:marRight w:val="0"/>
      <w:marTop w:val="0"/>
      <w:marBottom w:val="0"/>
      <w:divBdr>
        <w:top w:val="none" w:sz="0" w:space="0" w:color="auto"/>
        <w:left w:val="none" w:sz="0" w:space="0" w:color="auto"/>
        <w:bottom w:val="none" w:sz="0" w:space="0" w:color="auto"/>
        <w:right w:val="none" w:sz="0" w:space="0" w:color="auto"/>
      </w:divBdr>
    </w:div>
    <w:div w:id="1434595949">
      <w:bodyDiv w:val="1"/>
      <w:marLeft w:val="0"/>
      <w:marRight w:val="0"/>
      <w:marTop w:val="0"/>
      <w:marBottom w:val="0"/>
      <w:divBdr>
        <w:top w:val="none" w:sz="0" w:space="0" w:color="auto"/>
        <w:left w:val="none" w:sz="0" w:space="0" w:color="auto"/>
        <w:bottom w:val="none" w:sz="0" w:space="0" w:color="auto"/>
        <w:right w:val="none" w:sz="0" w:space="0" w:color="auto"/>
      </w:divBdr>
    </w:div>
    <w:div w:id="1436558760">
      <w:bodyDiv w:val="1"/>
      <w:marLeft w:val="0"/>
      <w:marRight w:val="0"/>
      <w:marTop w:val="0"/>
      <w:marBottom w:val="0"/>
      <w:divBdr>
        <w:top w:val="none" w:sz="0" w:space="0" w:color="auto"/>
        <w:left w:val="none" w:sz="0" w:space="0" w:color="auto"/>
        <w:bottom w:val="none" w:sz="0" w:space="0" w:color="auto"/>
        <w:right w:val="none" w:sz="0" w:space="0" w:color="auto"/>
      </w:divBdr>
    </w:div>
    <w:div w:id="1436973535">
      <w:bodyDiv w:val="1"/>
      <w:marLeft w:val="0"/>
      <w:marRight w:val="0"/>
      <w:marTop w:val="0"/>
      <w:marBottom w:val="0"/>
      <w:divBdr>
        <w:top w:val="none" w:sz="0" w:space="0" w:color="auto"/>
        <w:left w:val="none" w:sz="0" w:space="0" w:color="auto"/>
        <w:bottom w:val="none" w:sz="0" w:space="0" w:color="auto"/>
        <w:right w:val="none" w:sz="0" w:space="0" w:color="auto"/>
      </w:divBdr>
    </w:div>
    <w:div w:id="1444687842">
      <w:bodyDiv w:val="1"/>
      <w:marLeft w:val="0"/>
      <w:marRight w:val="0"/>
      <w:marTop w:val="0"/>
      <w:marBottom w:val="0"/>
      <w:divBdr>
        <w:top w:val="none" w:sz="0" w:space="0" w:color="auto"/>
        <w:left w:val="none" w:sz="0" w:space="0" w:color="auto"/>
        <w:bottom w:val="none" w:sz="0" w:space="0" w:color="auto"/>
        <w:right w:val="none" w:sz="0" w:space="0" w:color="auto"/>
      </w:divBdr>
    </w:div>
    <w:div w:id="1445929266">
      <w:bodyDiv w:val="1"/>
      <w:marLeft w:val="0"/>
      <w:marRight w:val="0"/>
      <w:marTop w:val="0"/>
      <w:marBottom w:val="0"/>
      <w:divBdr>
        <w:top w:val="none" w:sz="0" w:space="0" w:color="auto"/>
        <w:left w:val="none" w:sz="0" w:space="0" w:color="auto"/>
        <w:bottom w:val="none" w:sz="0" w:space="0" w:color="auto"/>
        <w:right w:val="none" w:sz="0" w:space="0" w:color="auto"/>
      </w:divBdr>
    </w:div>
    <w:div w:id="1449010493">
      <w:bodyDiv w:val="1"/>
      <w:marLeft w:val="0"/>
      <w:marRight w:val="0"/>
      <w:marTop w:val="0"/>
      <w:marBottom w:val="0"/>
      <w:divBdr>
        <w:top w:val="none" w:sz="0" w:space="0" w:color="auto"/>
        <w:left w:val="none" w:sz="0" w:space="0" w:color="auto"/>
        <w:bottom w:val="none" w:sz="0" w:space="0" w:color="auto"/>
        <w:right w:val="none" w:sz="0" w:space="0" w:color="auto"/>
      </w:divBdr>
    </w:div>
    <w:div w:id="1461147106">
      <w:bodyDiv w:val="1"/>
      <w:marLeft w:val="0"/>
      <w:marRight w:val="0"/>
      <w:marTop w:val="0"/>
      <w:marBottom w:val="0"/>
      <w:divBdr>
        <w:top w:val="none" w:sz="0" w:space="0" w:color="auto"/>
        <w:left w:val="none" w:sz="0" w:space="0" w:color="auto"/>
        <w:bottom w:val="none" w:sz="0" w:space="0" w:color="auto"/>
        <w:right w:val="none" w:sz="0" w:space="0" w:color="auto"/>
      </w:divBdr>
    </w:div>
    <w:div w:id="1465539712">
      <w:bodyDiv w:val="1"/>
      <w:marLeft w:val="0"/>
      <w:marRight w:val="0"/>
      <w:marTop w:val="0"/>
      <w:marBottom w:val="0"/>
      <w:divBdr>
        <w:top w:val="none" w:sz="0" w:space="0" w:color="auto"/>
        <w:left w:val="none" w:sz="0" w:space="0" w:color="auto"/>
        <w:bottom w:val="none" w:sz="0" w:space="0" w:color="auto"/>
        <w:right w:val="none" w:sz="0" w:space="0" w:color="auto"/>
      </w:divBdr>
    </w:div>
    <w:div w:id="1480339584">
      <w:bodyDiv w:val="1"/>
      <w:marLeft w:val="0"/>
      <w:marRight w:val="0"/>
      <w:marTop w:val="0"/>
      <w:marBottom w:val="0"/>
      <w:divBdr>
        <w:top w:val="none" w:sz="0" w:space="0" w:color="auto"/>
        <w:left w:val="none" w:sz="0" w:space="0" w:color="auto"/>
        <w:bottom w:val="none" w:sz="0" w:space="0" w:color="auto"/>
        <w:right w:val="none" w:sz="0" w:space="0" w:color="auto"/>
      </w:divBdr>
    </w:div>
    <w:div w:id="1499468024">
      <w:bodyDiv w:val="1"/>
      <w:marLeft w:val="0"/>
      <w:marRight w:val="0"/>
      <w:marTop w:val="0"/>
      <w:marBottom w:val="0"/>
      <w:divBdr>
        <w:top w:val="none" w:sz="0" w:space="0" w:color="auto"/>
        <w:left w:val="none" w:sz="0" w:space="0" w:color="auto"/>
        <w:bottom w:val="none" w:sz="0" w:space="0" w:color="auto"/>
        <w:right w:val="none" w:sz="0" w:space="0" w:color="auto"/>
      </w:divBdr>
    </w:div>
    <w:div w:id="1511480393">
      <w:bodyDiv w:val="1"/>
      <w:marLeft w:val="0"/>
      <w:marRight w:val="0"/>
      <w:marTop w:val="0"/>
      <w:marBottom w:val="0"/>
      <w:divBdr>
        <w:top w:val="none" w:sz="0" w:space="0" w:color="auto"/>
        <w:left w:val="none" w:sz="0" w:space="0" w:color="auto"/>
        <w:bottom w:val="none" w:sz="0" w:space="0" w:color="auto"/>
        <w:right w:val="none" w:sz="0" w:space="0" w:color="auto"/>
      </w:divBdr>
    </w:div>
    <w:div w:id="1519810029">
      <w:bodyDiv w:val="1"/>
      <w:marLeft w:val="0"/>
      <w:marRight w:val="0"/>
      <w:marTop w:val="0"/>
      <w:marBottom w:val="0"/>
      <w:divBdr>
        <w:top w:val="none" w:sz="0" w:space="0" w:color="auto"/>
        <w:left w:val="none" w:sz="0" w:space="0" w:color="auto"/>
        <w:bottom w:val="none" w:sz="0" w:space="0" w:color="auto"/>
        <w:right w:val="none" w:sz="0" w:space="0" w:color="auto"/>
      </w:divBdr>
    </w:div>
    <w:div w:id="1556432902">
      <w:bodyDiv w:val="1"/>
      <w:marLeft w:val="0"/>
      <w:marRight w:val="0"/>
      <w:marTop w:val="0"/>
      <w:marBottom w:val="0"/>
      <w:divBdr>
        <w:top w:val="none" w:sz="0" w:space="0" w:color="auto"/>
        <w:left w:val="none" w:sz="0" w:space="0" w:color="auto"/>
        <w:bottom w:val="none" w:sz="0" w:space="0" w:color="auto"/>
        <w:right w:val="none" w:sz="0" w:space="0" w:color="auto"/>
      </w:divBdr>
    </w:div>
    <w:div w:id="1567178201">
      <w:bodyDiv w:val="1"/>
      <w:marLeft w:val="0"/>
      <w:marRight w:val="0"/>
      <w:marTop w:val="0"/>
      <w:marBottom w:val="0"/>
      <w:divBdr>
        <w:top w:val="none" w:sz="0" w:space="0" w:color="auto"/>
        <w:left w:val="none" w:sz="0" w:space="0" w:color="auto"/>
        <w:bottom w:val="none" w:sz="0" w:space="0" w:color="auto"/>
        <w:right w:val="none" w:sz="0" w:space="0" w:color="auto"/>
      </w:divBdr>
    </w:div>
    <w:div w:id="1570113136">
      <w:bodyDiv w:val="1"/>
      <w:marLeft w:val="0"/>
      <w:marRight w:val="0"/>
      <w:marTop w:val="0"/>
      <w:marBottom w:val="0"/>
      <w:divBdr>
        <w:top w:val="none" w:sz="0" w:space="0" w:color="auto"/>
        <w:left w:val="none" w:sz="0" w:space="0" w:color="auto"/>
        <w:bottom w:val="none" w:sz="0" w:space="0" w:color="auto"/>
        <w:right w:val="none" w:sz="0" w:space="0" w:color="auto"/>
      </w:divBdr>
    </w:div>
    <w:div w:id="1573852181">
      <w:bodyDiv w:val="1"/>
      <w:marLeft w:val="0"/>
      <w:marRight w:val="0"/>
      <w:marTop w:val="0"/>
      <w:marBottom w:val="0"/>
      <w:divBdr>
        <w:top w:val="none" w:sz="0" w:space="0" w:color="auto"/>
        <w:left w:val="none" w:sz="0" w:space="0" w:color="auto"/>
        <w:bottom w:val="none" w:sz="0" w:space="0" w:color="auto"/>
        <w:right w:val="none" w:sz="0" w:space="0" w:color="auto"/>
      </w:divBdr>
    </w:div>
    <w:div w:id="1577981087">
      <w:bodyDiv w:val="1"/>
      <w:marLeft w:val="0"/>
      <w:marRight w:val="0"/>
      <w:marTop w:val="0"/>
      <w:marBottom w:val="0"/>
      <w:divBdr>
        <w:top w:val="none" w:sz="0" w:space="0" w:color="auto"/>
        <w:left w:val="none" w:sz="0" w:space="0" w:color="auto"/>
        <w:bottom w:val="none" w:sz="0" w:space="0" w:color="auto"/>
        <w:right w:val="none" w:sz="0" w:space="0" w:color="auto"/>
      </w:divBdr>
    </w:div>
    <w:div w:id="1579749908">
      <w:bodyDiv w:val="1"/>
      <w:marLeft w:val="0"/>
      <w:marRight w:val="0"/>
      <w:marTop w:val="0"/>
      <w:marBottom w:val="0"/>
      <w:divBdr>
        <w:top w:val="none" w:sz="0" w:space="0" w:color="auto"/>
        <w:left w:val="none" w:sz="0" w:space="0" w:color="auto"/>
        <w:bottom w:val="none" w:sz="0" w:space="0" w:color="auto"/>
        <w:right w:val="none" w:sz="0" w:space="0" w:color="auto"/>
      </w:divBdr>
    </w:div>
    <w:div w:id="1580752065">
      <w:bodyDiv w:val="1"/>
      <w:marLeft w:val="0"/>
      <w:marRight w:val="0"/>
      <w:marTop w:val="0"/>
      <w:marBottom w:val="0"/>
      <w:divBdr>
        <w:top w:val="none" w:sz="0" w:space="0" w:color="auto"/>
        <w:left w:val="none" w:sz="0" w:space="0" w:color="auto"/>
        <w:bottom w:val="none" w:sz="0" w:space="0" w:color="auto"/>
        <w:right w:val="none" w:sz="0" w:space="0" w:color="auto"/>
      </w:divBdr>
    </w:div>
    <w:div w:id="1586037797">
      <w:bodyDiv w:val="1"/>
      <w:marLeft w:val="0"/>
      <w:marRight w:val="0"/>
      <w:marTop w:val="0"/>
      <w:marBottom w:val="0"/>
      <w:divBdr>
        <w:top w:val="none" w:sz="0" w:space="0" w:color="auto"/>
        <w:left w:val="none" w:sz="0" w:space="0" w:color="auto"/>
        <w:bottom w:val="none" w:sz="0" w:space="0" w:color="auto"/>
        <w:right w:val="none" w:sz="0" w:space="0" w:color="auto"/>
      </w:divBdr>
    </w:div>
    <w:div w:id="1592355560">
      <w:bodyDiv w:val="1"/>
      <w:marLeft w:val="0"/>
      <w:marRight w:val="0"/>
      <w:marTop w:val="0"/>
      <w:marBottom w:val="0"/>
      <w:divBdr>
        <w:top w:val="none" w:sz="0" w:space="0" w:color="auto"/>
        <w:left w:val="none" w:sz="0" w:space="0" w:color="auto"/>
        <w:bottom w:val="none" w:sz="0" w:space="0" w:color="auto"/>
        <w:right w:val="none" w:sz="0" w:space="0" w:color="auto"/>
      </w:divBdr>
    </w:div>
    <w:div w:id="1594775359">
      <w:bodyDiv w:val="1"/>
      <w:marLeft w:val="0"/>
      <w:marRight w:val="0"/>
      <w:marTop w:val="0"/>
      <w:marBottom w:val="0"/>
      <w:divBdr>
        <w:top w:val="none" w:sz="0" w:space="0" w:color="auto"/>
        <w:left w:val="none" w:sz="0" w:space="0" w:color="auto"/>
        <w:bottom w:val="none" w:sz="0" w:space="0" w:color="auto"/>
        <w:right w:val="none" w:sz="0" w:space="0" w:color="auto"/>
      </w:divBdr>
    </w:div>
    <w:div w:id="1604341730">
      <w:bodyDiv w:val="1"/>
      <w:marLeft w:val="0"/>
      <w:marRight w:val="0"/>
      <w:marTop w:val="0"/>
      <w:marBottom w:val="0"/>
      <w:divBdr>
        <w:top w:val="none" w:sz="0" w:space="0" w:color="auto"/>
        <w:left w:val="none" w:sz="0" w:space="0" w:color="auto"/>
        <w:bottom w:val="none" w:sz="0" w:space="0" w:color="auto"/>
        <w:right w:val="none" w:sz="0" w:space="0" w:color="auto"/>
      </w:divBdr>
    </w:div>
    <w:div w:id="1606421589">
      <w:bodyDiv w:val="1"/>
      <w:marLeft w:val="0"/>
      <w:marRight w:val="0"/>
      <w:marTop w:val="0"/>
      <w:marBottom w:val="0"/>
      <w:divBdr>
        <w:top w:val="none" w:sz="0" w:space="0" w:color="auto"/>
        <w:left w:val="none" w:sz="0" w:space="0" w:color="auto"/>
        <w:bottom w:val="none" w:sz="0" w:space="0" w:color="auto"/>
        <w:right w:val="none" w:sz="0" w:space="0" w:color="auto"/>
      </w:divBdr>
    </w:div>
    <w:div w:id="1607228173">
      <w:bodyDiv w:val="1"/>
      <w:marLeft w:val="0"/>
      <w:marRight w:val="0"/>
      <w:marTop w:val="0"/>
      <w:marBottom w:val="0"/>
      <w:divBdr>
        <w:top w:val="none" w:sz="0" w:space="0" w:color="auto"/>
        <w:left w:val="none" w:sz="0" w:space="0" w:color="auto"/>
        <w:bottom w:val="none" w:sz="0" w:space="0" w:color="auto"/>
        <w:right w:val="none" w:sz="0" w:space="0" w:color="auto"/>
      </w:divBdr>
    </w:div>
    <w:div w:id="1609434300">
      <w:bodyDiv w:val="1"/>
      <w:marLeft w:val="0"/>
      <w:marRight w:val="0"/>
      <w:marTop w:val="0"/>
      <w:marBottom w:val="0"/>
      <w:divBdr>
        <w:top w:val="none" w:sz="0" w:space="0" w:color="auto"/>
        <w:left w:val="none" w:sz="0" w:space="0" w:color="auto"/>
        <w:bottom w:val="none" w:sz="0" w:space="0" w:color="auto"/>
        <w:right w:val="none" w:sz="0" w:space="0" w:color="auto"/>
      </w:divBdr>
    </w:div>
    <w:div w:id="1615480352">
      <w:bodyDiv w:val="1"/>
      <w:marLeft w:val="0"/>
      <w:marRight w:val="0"/>
      <w:marTop w:val="0"/>
      <w:marBottom w:val="0"/>
      <w:divBdr>
        <w:top w:val="none" w:sz="0" w:space="0" w:color="auto"/>
        <w:left w:val="none" w:sz="0" w:space="0" w:color="auto"/>
        <w:bottom w:val="none" w:sz="0" w:space="0" w:color="auto"/>
        <w:right w:val="none" w:sz="0" w:space="0" w:color="auto"/>
      </w:divBdr>
    </w:div>
    <w:div w:id="1618104046">
      <w:bodyDiv w:val="1"/>
      <w:marLeft w:val="0"/>
      <w:marRight w:val="0"/>
      <w:marTop w:val="0"/>
      <w:marBottom w:val="0"/>
      <w:divBdr>
        <w:top w:val="none" w:sz="0" w:space="0" w:color="auto"/>
        <w:left w:val="none" w:sz="0" w:space="0" w:color="auto"/>
        <w:bottom w:val="none" w:sz="0" w:space="0" w:color="auto"/>
        <w:right w:val="none" w:sz="0" w:space="0" w:color="auto"/>
      </w:divBdr>
    </w:div>
    <w:div w:id="1624313499">
      <w:bodyDiv w:val="1"/>
      <w:marLeft w:val="0"/>
      <w:marRight w:val="0"/>
      <w:marTop w:val="0"/>
      <w:marBottom w:val="0"/>
      <w:divBdr>
        <w:top w:val="none" w:sz="0" w:space="0" w:color="auto"/>
        <w:left w:val="none" w:sz="0" w:space="0" w:color="auto"/>
        <w:bottom w:val="none" w:sz="0" w:space="0" w:color="auto"/>
        <w:right w:val="none" w:sz="0" w:space="0" w:color="auto"/>
      </w:divBdr>
    </w:div>
    <w:div w:id="1626348686">
      <w:bodyDiv w:val="1"/>
      <w:marLeft w:val="0"/>
      <w:marRight w:val="0"/>
      <w:marTop w:val="0"/>
      <w:marBottom w:val="0"/>
      <w:divBdr>
        <w:top w:val="none" w:sz="0" w:space="0" w:color="auto"/>
        <w:left w:val="none" w:sz="0" w:space="0" w:color="auto"/>
        <w:bottom w:val="none" w:sz="0" w:space="0" w:color="auto"/>
        <w:right w:val="none" w:sz="0" w:space="0" w:color="auto"/>
      </w:divBdr>
    </w:div>
    <w:div w:id="1628972887">
      <w:bodyDiv w:val="1"/>
      <w:marLeft w:val="0"/>
      <w:marRight w:val="0"/>
      <w:marTop w:val="0"/>
      <w:marBottom w:val="0"/>
      <w:divBdr>
        <w:top w:val="none" w:sz="0" w:space="0" w:color="auto"/>
        <w:left w:val="none" w:sz="0" w:space="0" w:color="auto"/>
        <w:bottom w:val="none" w:sz="0" w:space="0" w:color="auto"/>
        <w:right w:val="none" w:sz="0" w:space="0" w:color="auto"/>
      </w:divBdr>
    </w:div>
    <w:div w:id="1632319804">
      <w:bodyDiv w:val="1"/>
      <w:marLeft w:val="0"/>
      <w:marRight w:val="0"/>
      <w:marTop w:val="0"/>
      <w:marBottom w:val="0"/>
      <w:divBdr>
        <w:top w:val="none" w:sz="0" w:space="0" w:color="auto"/>
        <w:left w:val="none" w:sz="0" w:space="0" w:color="auto"/>
        <w:bottom w:val="none" w:sz="0" w:space="0" w:color="auto"/>
        <w:right w:val="none" w:sz="0" w:space="0" w:color="auto"/>
      </w:divBdr>
    </w:div>
    <w:div w:id="1633826372">
      <w:bodyDiv w:val="1"/>
      <w:marLeft w:val="0"/>
      <w:marRight w:val="0"/>
      <w:marTop w:val="0"/>
      <w:marBottom w:val="0"/>
      <w:divBdr>
        <w:top w:val="none" w:sz="0" w:space="0" w:color="auto"/>
        <w:left w:val="none" w:sz="0" w:space="0" w:color="auto"/>
        <w:bottom w:val="none" w:sz="0" w:space="0" w:color="auto"/>
        <w:right w:val="none" w:sz="0" w:space="0" w:color="auto"/>
      </w:divBdr>
    </w:div>
    <w:div w:id="1635675988">
      <w:bodyDiv w:val="1"/>
      <w:marLeft w:val="0"/>
      <w:marRight w:val="0"/>
      <w:marTop w:val="0"/>
      <w:marBottom w:val="0"/>
      <w:divBdr>
        <w:top w:val="none" w:sz="0" w:space="0" w:color="auto"/>
        <w:left w:val="none" w:sz="0" w:space="0" w:color="auto"/>
        <w:bottom w:val="none" w:sz="0" w:space="0" w:color="auto"/>
        <w:right w:val="none" w:sz="0" w:space="0" w:color="auto"/>
      </w:divBdr>
    </w:div>
    <w:div w:id="1636065140">
      <w:bodyDiv w:val="1"/>
      <w:marLeft w:val="0"/>
      <w:marRight w:val="0"/>
      <w:marTop w:val="0"/>
      <w:marBottom w:val="0"/>
      <w:divBdr>
        <w:top w:val="none" w:sz="0" w:space="0" w:color="auto"/>
        <w:left w:val="none" w:sz="0" w:space="0" w:color="auto"/>
        <w:bottom w:val="none" w:sz="0" w:space="0" w:color="auto"/>
        <w:right w:val="none" w:sz="0" w:space="0" w:color="auto"/>
      </w:divBdr>
    </w:div>
    <w:div w:id="1645890237">
      <w:bodyDiv w:val="1"/>
      <w:marLeft w:val="0"/>
      <w:marRight w:val="0"/>
      <w:marTop w:val="0"/>
      <w:marBottom w:val="0"/>
      <w:divBdr>
        <w:top w:val="none" w:sz="0" w:space="0" w:color="auto"/>
        <w:left w:val="none" w:sz="0" w:space="0" w:color="auto"/>
        <w:bottom w:val="none" w:sz="0" w:space="0" w:color="auto"/>
        <w:right w:val="none" w:sz="0" w:space="0" w:color="auto"/>
      </w:divBdr>
    </w:div>
    <w:div w:id="1648851200">
      <w:bodyDiv w:val="1"/>
      <w:marLeft w:val="0"/>
      <w:marRight w:val="0"/>
      <w:marTop w:val="0"/>
      <w:marBottom w:val="0"/>
      <w:divBdr>
        <w:top w:val="none" w:sz="0" w:space="0" w:color="auto"/>
        <w:left w:val="none" w:sz="0" w:space="0" w:color="auto"/>
        <w:bottom w:val="none" w:sz="0" w:space="0" w:color="auto"/>
        <w:right w:val="none" w:sz="0" w:space="0" w:color="auto"/>
      </w:divBdr>
    </w:div>
    <w:div w:id="1651665876">
      <w:bodyDiv w:val="1"/>
      <w:marLeft w:val="0"/>
      <w:marRight w:val="0"/>
      <w:marTop w:val="0"/>
      <w:marBottom w:val="0"/>
      <w:divBdr>
        <w:top w:val="none" w:sz="0" w:space="0" w:color="auto"/>
        <w:left w:val="none" w:sz="0" w:space="0" w:color="auto"/>
        <w:bottom w:val="none" w:sz="0" w:space="0" w:color="auto"/>
        <w:right w:val="none" w:sz="0" w:space="0" w:color="auto"/>
      </w:divBdr>
    </w:div>
    <w:div w:id="1665087020">
      <w:bodyDiv w:val="1"/>
      <w:marLeft w:val="0"/>
      <w:marRight w:val="0"/>
      <w:marTop w:val="0"/>
      <w:marBottom w:val="0"/>
      <w:divBdr>
        <w:top w:val="none" w:sz="0" w:space="0" w:color="auto"/>
        <w:left w:val="none" w:sz="0" w:space="0" w:color="auto"/>
        <w:bottom w:val="none" w:sz="0" w:space="0" w:color="auto"/>
        <w:right w:val="none" w:sz="0" w:space="0" w:color="auto"/>
      </w:divBdr>
    </w:div>
    <w:div w:id="1685746566">
      <w:bodyDiv w:val="1"/>
      <w:marLeft w:val="0"/>
      <w:marRight w:val="0"/>
      <w:marTop w:val="0"/>
      <w:marBottom w:val="0"/>
      <w:divBdr>
        <w:top w:val="none" w:sz="0" w:space="0" w:color="auto"/>
        <w:left w:val="none" w:sz="0" w:space="0" w:color="auto"/>
        <w:bottom w:val="none" w:sz="0" w:space="0" w:color="auto"/>
        <w:right w:val="none" w:sz="0" w:space="0" w:color="auto"/>
      </w:divBdr>
    </w:div>
    <w:div w:id="1688170579">
      <w:bodyDiv w:val="1"/>
      <w:marLeft w:val="0"/>
      <w:marRight w:val="0"/>
      <w:marTop w:val="0"/>
      <w:marBottom w:val="0"/>
      <w:divBdr>
        <w:top w:val="none" w:sz="0" w:space="0" w:color="auto"/>
        <w:left w:val="none" w:sz="0" w:space="0" w:color="auto"/>
        <w:bottom w:val="none" w:sz="0" w:space="0" w:color="auto"/>
        <w:right w:val="none" w:sz="0" w:space="0" w:color="auto"/>
      </w:divBdr>
    </w:div>
    <w:div w:id="1690597773">
      <w:bodyDiv w:val="1"/>
      <w:marLeft w:val="0"/>
      <w:marRight w:val="0"/>
      <w:marTop w:val="0"/>
      <w:marBottom w:val="0"/>
      <w:divBdr>
        <w:top w:val="none" w:sz="0" w:space="0" w:color="auto"/>
        <w:left w:val="none" w:sz="0" w:space="0" w:color="auto"/>
        <w:bottom w:val="none" w:sz="0" w:space="0" w:color="auto"/>
        <w:right w:val="none" w:sz="0" w:space="0" w:color="auto"/>
      </w:divBdr>
    </w:div>
    <w:div w:id="1719040046">
      <w:bodyDiv w:val="1"/>
      <w:marLeft w:val="0"/>
      <w:marRight w:val="0"/>
      <w:marTop w:val="0"/>
      <w:marBottom w:val="0"/>
      <w:divBdr>
        <w:top w:val="none" w:sz="0" w:space="0" w:color="auto"/>
        <w:left w:val="none" w:sz="0" w:space="0" w:color="auto"/>
        <w:bottom w:val="none" w:sz="0" w:space="0" w:color="auto"/>
        <w:right w:val="none" w:sz="0" w:space="0" w:color="auto"/>
      </w:divBdr>
    </w:div>
    <w:div w:id="1724333982">
      <w:bodyDiv w:val="1"/>
      <w:marLeft w:val="0"/>
      <w:marRight w:val="0"/>
      <w:marTop w:val="0"/>
      <w:marBottom w:val="0"/>
      <w:divBdr>
        <w:top w:val="none" w:sz="0" w:space="0" w:color="auto"/>
        <w:left w:val="none" w:sz="0" w:space="0" w:color="auto"/>
        <w:bottom w:val="none" w:sz="0" w:space="0" w:color="auto"/>
        <w:right w:val="none" w:sz="0" w:space="0" w:color="auto"/>
      </w:divBdr>
    </w:div>
    <w:div w:id="1727990000">
      <w:bodyDiv w:val="1"/>
      <w:marLeft w:val="0"/>
      <w:marRight w:val="0"/>
      <w:marTop w:val="0"/>
      <w:marBottom w:val="0"/>
      <w:divBdr>
        <w:top w:val="none" w:sz="0" w:space="0" w:color="auto"/>
        <w:left w:val="none" w:sz="0" w:space="0" w:color="auto"/>
        <w:bottom w:val="none" w:sz="0" w:space="0" w:color="auto"/>
        <w:right w:val="none" w:sz="0" w:space="0" w:color="auto"/>
      </w:divBdr>
    </w:div>
    <w:div w:id="1728721721">
      <w:bodyDiv w:val="1"/>
      <w:marLeft w:val="0"/>
      <w:marRight w:val="0"/>
      <w:marTop w:val="0"/>
      <w:marBottom w:val="0"/>
      <w:divBdr>
        <w:top w:val="none" w:sz="0" w:space="0" w:color="auto"/>
        <w:left w:val="none" w:sz="0" w:space="0" w:color="auto"/>
        <w:bottom w:val="none" w:sz="0" w:space="0" w:color="auto"/>
        <w:right w:val="none" w:sz="0" w:space="0" w:color="auto"/>
      </w:divBdr>
    </w:div>
    <w:div w:id="1737706161">
      <w:bodyDiv w:val="1"/>
      <w:marLeft w:val="0"/>
      <w:marRight w:val="0"/>
      <w:marTop w:val="0"/>
      <w:marBottom w:val="0"/>
      <w:divBdr>
        <w:top w:val="none" w:sz="0" w:space="0" w:color="auto"/>
        <w:left w:val="none" w:sz="0" w:space="0" w:color="auto"/>
        <w:bottom w:val="none" w:sz="0" w:space="0" w:color="auto"/>
        <w:right w:val="none" w:sz="0" w:space="0" w:color="auto"/>
      </w:divBdr>
    </w:div>
    <w:div w:id="1751459428">
      <w:bodyDiv w:val="1"/>
      <w:marLeft w:val="0"/>
      <w:marRight w:val="0"/>
      <w:marTop w:val="0"/>
      <w:marBottom w:val="0"/>
      <w:divBdr>
        <w:top w:val="none" w:sz="0" w:space="0" w:color="auto"/>
        <w:left w:val="none" w:sz="0" w:space="0" w:color="auto"/>
        <w:bottom w:val="none" w:sz="0" w:space="0" w:color="auto"/>
        <w:right w:val="none" w:sz="0" w:space="0" w:color="auto"/>
      </w:divBdr>
    </w:div>
    <w:div w:id="1776829652">
      <w:bodyDiv w:val="1"/>
      <w:marLeft w:val="0"/>
      <w:marRight w:val="0"/>
      <w:marTop w:val="0"/>
      <w:marBottom w:val="0"/>
      <w:divBdr>
        <w:top w:val="none" w:sz="0" w:space="0" w:color="auto"/>
        <w:left w:val="none" w:sz="0" w:space="0" w:color="auto"/>
        <w:bottom w:val="none" w:sz="0" w:space="0" w:color="auto"/>
        <w:right w:val="none" w:sz="0" w:space="0" w:color="auto"/>
      </w:divBdr>
    </w:div>
    <w:div w:id="1777678372">
      <w:bodyDiv w:val="1"/>
      <w:marLeft w:val="0"/>
      <w:marRight w:val="0"/>
      <w:marTop w:val="0"/>
      <w:marBottom w:val="0"/>
      <w:divBdr>
        <w:top w:val="none" w:sz="0" w:space="0" w:color="auto"/>
        <w:left w:val="none" w:sz="0" w:space="0" w:color="auto"/>
        <w:bottom w:val="none" w:sz="0" w:space="0" w:color="auto"/>
        <w:right w:val="none" w:sz="0" w:space="0" w:color="auto"/>
      </w:divBdr>
    </w:div>
    <w:div w:id="1786776704">
      <w:bodyDiv w:val="1"/>
      <w:marLeft w:val="0"/>
      <w:marRight w:val="0"/>
      <w:marTop w:val="0"/>
      <w:marBottom w:val="0"/>
      <w:divBdr>
        <w:top w:val="none" w:sz="0" w:space="0" w:color="auto"/>
        <w:left w:val="none" w:sz="0" w:space="0" w:color="auto"/>
        <w:bottom w:val="none" w:sz="0" w:space="0" w:color="auto"/>
        <w:right w:val="none" w:sz="0" w:space="0" w:color="auto"/>
      </w:divBdr>
    </w:div>
    <w:div w:id="1795369740">
      <w:bodyDiv w:val="1"/>
      <w:marLeft w:val="0"/>
      <w:marRight w:val="0"/>
      <w:marTop w:val="0"/>
      <w:marBottom w:val="0"/>
      <w:divBdr>
        <w:top w:val="none" w:sz="0" w:space="0" w:color="auto"/>
        <w:left w:val="none" w:sz="0" w:space="0" w:color="auto"/>
        <w:bottom w:val="none" w:sz="0" w:space="0" w:color="auto"/>
        <w:right w:val="none" w:sz="0" w:space="0" w:color="auto"/>
      </w:divBdr>
    </w:div>
    <w:div w:id="1795830868">
      <w:bodyDiv w:val="1"/>
      <w:marLeft w:val="0"/>
      <w:marRight w:val="0"/>
      <w:marTop w:val="0"/>
      <w:marBottom w:val="0"/>
      <w:divBdr>
        <w:top w:val="none" w:sz="0" w:space="0" w:color="auto"/>
        <w:left w:val="none" w:sz="0" w:space="0" w:color="auto"/>
        <w:bottom w:val="none" w:sz="0" w:space="0" w:color="auto"/>
        <w:right w:val="none" w:sz="0" w:space="0" w:color="auto"/>
      </w:divBdr>
    </w:div>
    <w:div w:id="1799058835">
      <w:bodyDiv w:val="1"/>
      <w:marLeft w:val="0"/>
      <w:marRight w:val="0"/>
      <w:marTop w:val="0"/>
      <w:marBottom w:val="0"/>
      <w:divBdr>
        <w:top w:val="none" w:sz="0" w:space="0" w:color="auto"/>
        <w:left w:val="none" w:sz="0" w:space="0" w:color="auto"/>
        <w:bottom w:val="none" w:sz="0" w:space="0" w:color="auto"/>
        <w:right w:val="none" w:sz="0" w:space="0" w:color="auto"/>
      </w:divBdr>
    </w:div>
    <w:div w:id="1805200459">
      <w:bodyDiv w:val="1"/>
      <w:marLeft w:val="0"/>
      <w:marRight w:val="0"/>
      <w:marTop w:val="0"/>
      <w:marBottom w:val="0"/>
      <w:divBdr>
        <w:top w:val="none" w:sz="0" w:space="0" w:color="auto"/>
        <w:left w:val="none" w:sz="0" w:space="0" w:color="auto"/>
        <w:bottom w:val="none" w:sz="0" w:space="0" w:color="auto"/>
        <w:right w:val="none" w:sz="0" w:space="0" w:color="auto"/>
      </w:divBdr>
    </w:div>
    <w:div w:id="1815178641">
      <w:bodyDiv w:val="1"/>
      <w:marLeft w:val="0"/>
      <w:marRight w:val="0"/>
      <w:marTop w:val="0"/>
      <w:marBottom w:val="0"/>
      <w:divBdr>
        <w:top w:val="none" w:sz="0" w:space="0" w:color="auto"/>
        <w:left w:val="none" w:sz="0" w:space="0" w:color="auto"/>
        <w:bottom w:val="none" w:sz="0" w:space="0" w:color="auto"/>
        <w:right w:val="none" w:sz="0" w:space="0" w:color="auto"/>
      </w:divBdr>
    </w:div>
    <w:div w:id="1820609956">
      <w:bodyDiv w:val="1"/>
      <w:marLeft w:val="0"/>
      <w:marRight w:val="0"/>
      <w:marTop w:val="0"/>
      <w:marBottom w:val="0"/>
      <w:divBdr>
        <w:top w:val="none" w:sz="0" w:space="0" w:color="auto"/>
        <w:left w:val="none" w:sz="0" w:space="0" w:color="auto"/>
        <w:bottom w:val="none" w:sz="0" w:space="0" w:color="auto"/>
        <w:right w:val="none" w:sz="0" w:space="0" w:color="auto"/>
      </w:divBdr>
    </w:div>
    <w:div w:id="1829133046">
      <w:bodyDiv w:val="1"/>
      <w:marLeft w:val="0"/>
      <w:marRight w:val="0"/>
      <w:marTop w:val="0"/>
      <w:marBottom w:val="0"/>
      <w:divBdr>
        <w:top w:val="none" w:sz="0" w:space="0" w:color="auto"/>
        <w:left w:val="none" w:sz="0" w:space="0" w:color="auto"/>
        <w:bottom w:val="none" w:sz="0" w:space="0" w:color="auto"/>
        <w:right w:val="none" w:sz="0" w:space="0" w:color="auto"/>
      </w:divBdr>
    </w:div>
    <w:div w:id="1845322043">
      <w:bodyDiv w:val="1"/>
      <w:marLeft w:val="0"/>
      <w:marRight w:val="0"/>
      <w:marTop w:val="0"/>
      <w:marBottom w:val="0"/>
      <w:divBdr>
        <w:top w:val="none" w:sz="0" w:space="0" w:color="auto"/>
        <w:left w:val="none" w:sz="0" w:space="0" w:color="auto"/>
        <w:bottom w:val="none" w:sz="0" w:space="0" w:color="auto"/>
        <w:right w:val="none" w:sz="0" w:space="0" w:color="auto"/>
      </w:divBdr>
    </w:div>
    <w:div w:id="1846090443">
      <w:bodyDiv w:val="1"/>
      <w:marLeft w:val="0"/>
      <w:marRight w:val="0"/>
      <w:marTop w:val="0"/>
      <w:marBottom w:val="0"/>
      <w:divBdr>
        <w:top w:val="none" w:sz="0" w:space="0" w:color="auto"/>
        <w:left w:val="none" w:sz="0" w:space="0" w:color="auto"/>
        <w:bottom w:val="none" w:sz="0" w:space="0" w:color="auto"/>
        <w:right w:val="none" w:sz="0" w:space="0" w:color="auto"/>
      </w:divBdr>
    </w:div>
    <w:div w:id="1846439290">
      <w:bodyDiv w:val="1"/>
      <w:marLeft w:val="0"/>
      <w:marRight w:val="0"/>
      <w:marTop w:val="0"/>
      <w:marBottom w:val="0"/>
      <w:divBdr>
        <w:top w:val="none" w:sz="0" w:space="0" w:color="auto"/>
        <w:left w:val="none" w:sz="0" w:space="0" w:color="auto"/>
        <w:bottom w:val="none" w:sz="0" w:space="0" w:color="auto"/>
        <w:right w:val="none" w:sz="0" w:space="0" w:color="auto"/>
      </w:divBdr>
    </w:div>
    <w:div w:id="1849830952">
      <w:bodyDiv w:val="1"/>
      <w:marLeft w:val="0"/>
      <w:marRight w:val="0"/>
      <w:marTop w:val="0"/>
      <w:marBottom w:val="0"/>
      <w:divBdr>
        <w:top w:val="none" w:sz="0" w:space="0" w:color="auto"/>
        <w:left w:val="none" w:sz="0" w:space="0" w:color="auto"/>
        <w:bottom w:val="none" w:sz="0" w:space="0" w:color="auto"/>
        <w:right w:val="none" w:sz="0" w:space="0" w:color="auto"/>
      </w:divBdr>
    </w:div>
    <w:div w:id="1849832629">
      <w:bodyDiv w:val="1"/>
      <w:marLeft w:val="0"/>
      <w:marRight w:val="0"/>
      <w:marTop w:val="0"/>
      <w:marBottom w:val="0"/>
      <w:divBdr>
        <w:top w:val="none" w:sz="0" w:space="0" w:color="auto"/>
        <w:left w:val="none" w:sz="0" w:space="0" w:color="auto"/>
        <w:bottom w:val="none" w:sz="0" w:space="0" w:color="auto"/>
        <w:right w:val="none" w:sz="0" w:space="0" w:color="auto"/>
      </w:divBdr>
    </w:div>
    <w:div w:id="1853563592">
      <w:bodyDiv w:val="1"/>
      <w:marLeft w:val="0"/>
      <w:marRight w:val="0"/>
      <w:marTop w:val="0"/>
      <w:marBottom w:val="0"/>
      <w:divBdr>
        <w:top w:val="none" w:sz="0" w:space="0" w:color="auto"/>
        <w:left w:val="none" w:sz="0" w:space="0" w:color="auto"/>
        <w:bottom w:val="none" w:sz="0" w:space="0" w:color="auto"/>
        <w:right w:val="none" w:sz="0" w:space="0" w:color="auto"/>
      </w:divBdr>
    </w:div>
    <w:div w:id="1867329690">
      <w:bodyDiv w:val="1"/>
      <w:marLeft w:val="0"/>
      <w:marRight w:val="0"/>
      <w:marTop w:val="0"/>
      <w:marBottom w:val="0"/>
      <w:divBdr>
        <w:top w:val="none" w:sz="0" w:space="0" w:color="auto"/>
        <w:left w:val="none" w:sz="0" w:space="0" w:color="auto"/>
        <w:bottom w:val="none" w:sz="0" w:space="0" w:color="auto"/>
        <w:right w:val="none" w:sz="0" w:space="0" w:color="auto"/>
      </w:divBdr>
    </w:div>
    <w:div w:id="1871796431">
      <w:bodyDiv w:val="1"/>
      <w:marLeft w:val="0"/>
      <w:marRight w:val="0"/>
      <w:marTop w:val="0"/>
      <w:marBottom w:val="0"/>
      <w:divBdr>
        <w:top w:val="none" w:sz="0" w:space="0" w:color="auto"/>
        <w:left w:val="none" w:sz="0" w:space="0" w:color="auto"/>
        <w:bottom w:val="none" w:sz="0" w:space="0" w:color="auto"/>
        <w:right w:val="none" w:sz="0" w:space="0" w:color="auto"/>
      </w:divBdr>
    </w:div>
    <w:div w:id="1884756741">
      <w:bodyDiv w:val="1"/>
      <w:marLeft w:val="0"/>
      <w:marRight w:val="0"/>
      <w:marTop w:val="0"/>
      <w:marBottom w:val="0"/>
      <w:divBdr>
        <w:top w:val="none" w:sz="0" w:space="0" w:color="auto"/>
        <w:left w:val="none" w:sz="0" w:space="0" w:color="auto"/>
        <w:bottom w:val="none" w:sz="0" w:space="0" w:color="auto"/>
        <w:right w:val="none" w:sz="0" w:space="0" w:color="auto"/>
      </w:divBdr>
    </w:div>
    <w:div w:id="1904832275">
      <w:bodyDiv w:val="1"/>
      <w:marLeft w:val="0"/>
      <w:marRight w:val="0"/>
      <w:marTop w:val="0"/>
      <w:marBottom w:val="0"/>
      <w:divBdr>
        <w:top w:val="none" w:sz="0" w:space="0" w:color="auto"/>
        <w:left w:val="none" w:sz="0" w:space="0" w:color="auto"/>
        <w:bottom w:val="none" w:sz="0" w:space="0" w:color="auto"/>
        <w:right w:val="none" w:sz="0" w:space="0" w:color="auto"/>
      </w:divBdr>
    </w:div>
    <w:div w:id="1911848301">
      <w:bodyDiv w:val="1"/>
      <w:marLeft w:val="0"/>
      <w:marRight w:val="0"/>
      <w:marTop w:val="0"/>
      <w:marBottom w:val="0"/>
      <w:divBdr>
        <w:top w:val="none" w:sz="0" w:space="0" w:color="auto"/>
        <w:left w:val="none" w:sz="0" w:space="0" w:color="auto"/>
        <w:bottom w:val="none" w:sz="0" w:space="0" w:color="auto"/>
        <w:right w:val="none" w:sz="0" w:space="0" w:color="auto"/>
      </w:divBdr>
    </w:div>
    <w:div w:id="1924989497">
      <w:bodyDiv w:val="1"/>
      <w:marLeft w:val="0"/>
      <w:marRight w:val="0"/>
      <w:marTop w:val="0"/>
      <w:marBottom w:val="0"/>
      <w:divBdr>
        <w:top w:val="none" w:sz="0" w:space="0" w:color="auto"/>
        <w:left w:val="none" w:sz="0" w:space="0" w:color="auto"/>
        <w:bottom w:val="none" w:sz="0" w:space="0" w:color="auto"/>
        <w:right w:val="none" w:sz="0" w:space="0" w:color="auto"/>
      </w:divBdr>
    </w:div>
    <w:div w:id="1929196537">
      <w:bodyDiv w:val="1"/>
      <w:marLeft w:val="0"/>
      <w:marRight w:val="0"/>
      <w:marTop w:val="0"/>
      <w:marBottom w:val="0"/>
      <w:divBdr>
        <w:top w:val="none" w:sz="0" w:space="0" w:color="auto"/>
        <w:left w:val="none" w:sz="0" w:space="0" w:color="auto"/>
        <w:bottom w:val="none" w:sz="0" w:space="0" w:color="auto"/>
        <w:right w:val="none" w:sz="0" w:space="0" w:color="auto"/>
      </w:divBdr>
    </w:div>
    <w:div w:id="1941062304">
      <w:bodyDiv w:val="1"/>
      <w:marLeft w:val="0"/>
      <w:marRight w:val="0"/>
      <w:marTop w:val="0"/>
      <w:marBottom w:val="0"/>
      <w:divBdr>
        <w:top w:val="none" w:sz="0" w:space="0" w:color="auto"/>
        <w:left w:val="none" w:sz="0" w:space="0" w:color="auto"/>
        <w:bottom w:val="none" w:sz="0" w:space="0" w:color="auto"/>
        <w:right w:val="none" w:sz="0" w:space="0" w:color="auto"/>
      </w:divBdr>
    </w:div>
    <w:div w:id="1941716680">
      <w:bodyDiv w:val="1"/>
      <w:marLeft w:val="0"/>
      <w:marRight w:val="0"/>
      <w:marTop w:val="0"/>
      <w:marBottom w:val="0"/>
      <w:divBdr>
        <w:top w:val="none" w:sz="0" w:space="0" w:color="auto"/>
        <w:left w:val="none" w:sz="0" w:space="0" w:color="auto"/>
        <w:bottom w:val="none" w:sz="0" w:space="0" w:color="auto"/>
        <w:right w:val="none" w:sz="0" w:space="0" w:color="auto"/>
      </w:divBdr>
    </w:div>
    <w:div w:id="1946768656">
      <w:bodyDiv w:val="1"/>
      <w:marLeft w:val="0"/>
      <w:marRight w:val="0"/>
      <w:marTop w:val="0"/>
      <w:marBottom w:val="0"/>
      <w:divBdr>
        <w:top w:val="none" w:sz="0" w:space="0" w:color="auto"/>
        <w:left w:val="none" w:sz="0" w:space="0" w:color="auto"/>
        <w:bottom w:val="none" w:sz="0" w:space="0" w:color="auto"/>
        <w:right w:val="none" w:sz="0" w:space="0" w:color="auto"/>
      </w:divBdr>
    </w:div>
    <w:div w:id="1947494569">
      <w:bodyDiv w:val="1"/>
      <w:marLeft w:val="0"/>
      <w:marRight w:val="0"/>
      <w:marTop w:val="0"/>
      <w:marBottom w:val="0"/>
      <w:divBdr>
        <w:top w:val="none" w:sz="0" w:space="0" w:color="auto"/>
        <w:left w:val="none" w:sz="0" w:space="0" w:color="auto"/>
        <w:bottom w:val="none" w:sz="0" w:space="0" w:color="auto"/>
        <w:right w:val="none" w:sz="0" w:space="0" w:color="auto"/>
      </w:divBdr>
    </w:div>
    <w:div w:id="1951936100">
      <w:bodyDiv w:val="1"/>
      <w:marLeft w:val="0"/>
      <w:marRight w:val="0"/>
      <w:marTop w:val="0"/>
      <w:marBottom w:val="0"/>
      <w:divBdr>
        <w:top w:val="none" w:sz="0" w:space="0" w:color="auto"/>
        <w:left w:val="none" w:sz="0" w:space="0" w:color="auto"/>
        <w:bottom w:val="none" w:sz="0" w:space="0" w:color="auto"/>
        <w:right w:val="none" w:sz="0" w:space="0" w:color="auto"/>
      </w:divBdr>
    </w:div>
    <w:div w:id="1955676171">
      <w:bodyDiv w:val="1"/>
      <w:marLeft w:val="0"/>
      <w:marRight w:val="0"/>
      <w:marTop w:val="0"/>
      <w:marBottom w:val="0"/>
      <w:divBdr>
        <w:top w:val="none" w:sz="0" w:space="0" w:color="auto"/>
        <w:left w:val="none" w:sz="0" w:space="0" w:color="auto"/>
        <w:bottom w:val="none" w:sz="0" w:space="0" w:color="auto"/>
        <w:right w:val="none" w:sz="0" w:space="0" w:color="auto"/>
      </w:divBdr>
    </w:div>
    <w:div w:id="1968506777">
      <w:bodyDiv w:val="1"/>
      <w:marLeft w:val="0"/>
      <w:marRight w:val="0"/>
      <w:marTop w:val="0"/>
      <w:marBottom w:val="0"/>
      <w:divBdr>
        <w:top w:val="none" w:sz="0" w:space="0" w:color="auto"/>
        <w:left w:val="none" w:sz="0" w:space="0" w:color="auto"/>
        <w:bottom w:val="none" w:sz="0" w:space="0" w:color="auto"/>
        <w:right w:val="none" w:sz="0" w:space="0" w:color="auto"/>
      </w:divBdr>
    </w:div>
    <w:div w:id="1974675172">
      <w:bodyDiv w:val="1"/>
      <w:marLeft w:val="0"/>
      <w:marRight w:val="0"/>
      <w:marTop w:val="0"/>
      <w:marBottom w:val="0"/>
      <w:divBdr>
        <w:top w:val="none" w:sz="0" w:space="0" w:color="auto"/>
        <w:left w:val="none" w:sz="0" w:space="0" w:color="auto"/>
        <w:bottom w:val="none" w:sz="0" w:space="0" w:color="auto"/>
        <w:right w:val="none" w:sz="0" w:space="0" w:color="auto"/>
      </w:divBdr>
    </w:div>
    <w:div w:id="1982491601">
      <w:bodyDiv w:val="1"/>
      <w:marLeft w:val="0"/>
      <w:marRight w:val="0"/>
      <w:marTop w:val="0"/>
      <w:marBottom w:val="0"/>
      <w:divBdr>
        <w:top w:val="none" w:sz="0" w:space="0" w:color="auto"/>
        <w:left w:val="none" w:sz="0" w:space="0" w:color="auto"/>
        <w:bottom w:val="none" w:sz="0" w:space="0" w:color="auto"/>
        <w:right w:val="none" w:sz="0" w:space="0" w:color="auto"/>
      </w:divBdr>
    </w:div>
    <w:div w:id="1985157112">
      <w:bodyDiv w:val="1"/>
      <w:marLeft w:val="0"/>
      <w:marRight w:val="0"/>
      <w:marTop w:val="0"/>
      <w:marBottom w:val="0"/>
      <w:divBdr>
        <w:top w:val="none" w:sz="0" w:space="0" w:color="auto"/>
        <w:left w:val="none" w:sz="0" w:space="0" w:color="auto"/>
        <w:bottom w:val="none" w:sz="0" w:space="0" w:color="auto"/>
        <w:right w:val="none" w:sz="0" w:space="0" w:color="auto"/>
      </w:divBdr>
    </w:div>
    <w:div w:id="1988699716">
      <w:bodyDiv w:val="1"/>
      <w:marLeft w:val="0"/>
      <w:marRight w:val="0"/>
      <w:marTop w:val="0"/>
      <w:marBottom w:val="0"/>
      <w:divBdr>
        <w:top w:val="none" w:sz="0" w:space="0" w:color="auto"/>
        <w:left w:val="none" w:sz="0" w:space="0" w:color="auto"/>
        <w:bottom w:val="none" w:sz="0" w:space="0" w:color="auto"/>
        <w:right w:val="none" w:sz="0" w:space="0" w:color="auto"/>
      </w:divBdr>
    </w:div>
    <w:div w:id="1998730648">
      <w:bodyDiv w:val="1"/>
      <w:marLeft w:val="0"/>
      <w:marRight w:val="0"/>
      <w:marTop w:val="0"/>
      <w:marBottom w:val="0"/>
      <w:divBdr>
        <w:top w:val="none" w:sz="0" w:space="0" w:color="auto"/>
        <w:left w:val="none" w:sz="0" w:space="0" w:color="auto"/>
        <w:bottom w:val="none" w:sz="0" w:space="0" w:color="auto"/>
        <w:right w:val="none" w:sz="0" w:space="0" w:color="auto"/>
      </w:divBdr>
    </w:div>
    <w:div w:id="2001882089">
      <w:bodyDiv w:val="1"/>
      <w:marLeft w:val="0"/>
      <w:marRight w:val="0"/>
      <w:marTop w:val="0"/>
      <w:marBottom w:val="0"/>
      <w:divBdr>
        <w:top w:val="none" w:sz="0" w:space="0" w:color="auto"/>
        <w:left w:val="none" w:sz="0" w:space="0" w:color="auto"/>
        <w:bottom w:val="none" w:sz="0" w:space="0" w:color="auto"/>
        <w:right w:val="none" w:sz="0" w:space="0" w:color="auto"/>
      </w:divBdr>
    </w:div>
    <w:div w:id="2004430297">
      <w:bodyDiv w:val="1"/>
      <w:marLeft w:val="0"/>
      <w:marRight w:val="0"/>
      <w:marTop w:val="0"/>
      <w:marBottom w:val="0"/>
      <w:divBdr>
        <w:top w:val="none" w:sz="0" w:space="0" w:color="auto"/>
        <w:left w:val="none" w:sz="0" w:space="0" w:color="auto"/>
        <w:bottom w:val="none" w:sz="0" w:space="0" w:color="auto"/>
        <w:right w:val="none" w:sz="0" w:space="0" w:color="auto"/>
      </w:divBdr>
    </w:div>
    <w:div w:id="2007509408">
      <w:bodyDiv w:val="1"/>
      <w:marLeft w:val="0"/>
      <w:marRight w:val="0"/>
      <w:marTop w:val="0"/>
      <w:marBottom w:val="0"/>
      <w:divBdr>
        <w:top w:val="none" w:sz="0" w:space="0" w:color="auto"/>
        <w:left w:val="none" w:sz="0" w:space="0" w:color="auto"/>
        <w:bottom w:val="none" w:sz="0" w:space="0" w:color="auto"/>
        <w:right w:val="none" w:sz="0" w:space="0" w:color="auto"/>
      </w:divBdr>
    </w:div>
    <w:div w:id="2011249499">
      <w:bodyDiv w:val="1"/>
      <w:marLeft w:val="0"/>
      <w:marRight w:val="0"/>
      <w:marTop w:val="0"/>
      <w:marBottom w:val="0"/>
      <w:divBdr>
        <w:top w:val="none" w:sz="0" w:space="0" w:color="auto"/>
        <w:left w:val="none" w:sz="0" w:space="0" w:color="auto"/>
        <w:bottom w:val="none" w:sz="0" w:space="0" w:color="auto"/>
        <w:right w:val="none" w:sz="0" w:space="0" w:color="auto"/>
      </w:divBdr>
    </w:div>
    <w:div w:id="2012096311">
      <w:bodyDiv w:val="1"/>
      <w:marLeft w:val="0"/>
      <w:marRight w:val="0"/>
      <w:marTop w:val="0"/>
      <w:marBottom w:val="0"/>
      <w:divBdr>
        <w:top w:val="none" w:sz="0" w:space="0" w:color="auto"/>
        <w:left w:val="none" w:sz="0" w:space="0" w:color="auto"/>
        <w:bottom w:val="none" w:sz="0" w:space="0" w:color="auto"/>
        <w:right w:val="none" w:sz="0" w:space="0" w:color="auto"/>
      </w:divBdr>
    </w:div>
    <w:div w:id="2034333632">
      <w:bodyDiv w:val="1"/>
      <w:marLeft w:val="0"/>
      <w:marRight w:val="0"/>
      <w:marTop w:val="0"/>
      <w:marBottom w:val="0"/>
      <w:divBdr>
        <w:top w:val="none" w:sz="0" w:space="0" w:color="auto"/>
        <w:left w:val="none" w:sz="0" w:space="0" w:color="auto"/>
        <w:bottom w:val="none" w:sz="0" w:space="0" w:color="auto"/>
        <w:right w:val="none" w:sz="0" w:space="0" w:color="auto"/>
      </w:divBdr>
    </w:div>
    <w:div w:id="2039042736">
      <w:bodyDiv w:val="1"/>
      <w:marLeft w:val="0"/>
      <w:marRight w:val="0"/>
      <w:marTop w:val="0"/>
      <w:marBottom w:val="0"/>
      <w:divBdr>
        <w:top w:val="none" w:sz="0" w:space="0" w:color="auto"/>
        <w:left w:val="none" w:sz="0" w:space="0" w:color="auto"/>
        <w:bottom w:val="none" w:sz="0" w:space="0" w:color="auto"/>
        <w:right w:val="none" w:sz="0" w:space="0" w:color="auto"/>
      </w:divBdr>
    </w:div>
    <w:div w:id="2040008902">
      <w:bodyDiv w:val="1"/>
      <w:marLeft w:val="0"/>
      <w:marRight w:val="0"/>
      <w:marTop w:val="0"/>
      <w:marBottom w:val="0"/>
      <w:divBdr>
        <w:top w:val="none" w:sz="0" w:space="0" w:color="auto"/>
        <w:left w:val="none" w:sz="0" w:space="0" w:color="auto"/>
        <w:bottom w:val="none" w:sz="0" w:space="0" w:color="auto"/>
        <w:right w:val="none" w:sz="0" w:space="0" w:color="auto"/>
      </w:divBdr>
    </w:div>
    <w:div w:id="2045327421">
      <w:bodyDiv w:val="1"/>
      <w:marLeft w:val="0"/>
      <w:marRight w:val="0"/>
      <w:marTop w:val="0"/>
      <w:marBottom w:val="0"/>
      <w:divBdr>
        <w:top w:val="none" w:sz="0" w:space="0" w:color="auto"/>
        <w:left w:val="none" w:sz="0" w:space="0" w:color="auto"/>
        <w:bottom w:val="none" w:sz="0" w:space="0" w:color="auto"/>
        <w:right w:val="none" w:sz="0" w:space="0" w:color="auto"/>
      </w:divBdr>
    </w:div>
    <w:div w:id="2045716036">
      <w:bodyDiv w:val="1"/>
      <w:marLeft w:val="0"/>
      <w:marRight w:val="0"/>
      <w:marTop w:val="0"/>
      <w:marBottom w:val="0"/>
      <w:divBdr>
        <w:top w:val="none" w:sz="0" w:space="0" w:color="auto"/>
        <w:left w:val="none" w:sz="0" w:space="0" w:color="auto"/>
        <w:bottom w:val="none" w:sz="0" w:space="0" w:color="auto"/>
        <w:right w:val="none" w:sz="0" w:space="0" w:color="auto"/>
      </w:divBdr>
    </w:div>
    <w:div w:id="2055351339">
      <w:bodyDiv w:val="1"/>
      <w:marLeft w:val="0"/>
      <w:marRight w:val="0"/>
      <w:marTop w:val="0"/>
      <w:marBottom w:val="0"/>
      <w:divBdr>
        <w:top w:val="none" w:sz="0" w:space="0" w:color="auto"/>
        <w:left w:val="none" w:sz="0" w:space="0" w:color="auto"/>
        <w:bottom w:val="none" w:sz="0" w:space="0" w:color="auto"/>
        <w:right w:val="none" w:sz="0" w:space="0" w:color="auto"/>
      </w:divBdr>
    </w:div>
    <w:div w:id="2055494261">
      <w:bodyDiv w:val="1"/>
      <w:marLeft w:val="0"/>
      <w:marRight w:val="0"/>
      <w:marTop w:val="0"/>
      <w:marBottom w:val="0"/>
      <w:divBdr>
        <w:top w:val="none" w:sz="0" w:space="0" w:color="auto"/>
        <w:left w:val="none" w:sz="0" w:space="0" w:color="auto"/>
        <w:bottom w:val="none" w:sz="0" w:space="0" w:color="auto"/>
        <w:right w:val="none" w:sz="0" w:space="0" w:color="auto"/>
      </w:divBdr>
    </w:div>
    <w:div w:id="2056466198">
      <w:bodyDiv w:val="1"/>
      <w:marLeft w:val="0"/>
      <w:marRight w:val="0"/>
      <w:marTop w:val="0"/>
      <w:marBottom w:val="0"/>
      <w:divBdr>
        <w:top w:val="none" w:sz="0" w:space="0" w:color="auto"/>
        <w:left w:val="none" w:sz="0" w:space="0" w:color="auto"/>
        <w:bottom w:val="none" w:sz="0" w:space="0" w:color="auto"/>
        <w:right w:val="none" w:sz="0" w:space="0" w:color="auto"/>
      </w:divBdr>
      <w:divsChild>
        <w:div w:id="1225487672">
          <w:marLeft w:val="480"/>
          <w:marRight w:val="0"/>
          <w:marTop w:val="0"/>
          <w:marBottom w:val="0"/>
          <w:divBdr>
            <w:top w:val="none" w:sz="0" w:space="0" w:color="auto"/>
            <w:left w:val="none" w:sz="0" w:space="0" w:color="auto"/>
            <w:bottom w:val="none" w:sz="0" w:space="0" w:color="auto"/>
            <w:right w:val="none" w:sz="0" w:space="0" w:color="auto"/>
          </w:divBdr>
        </w:div>
        <w:div w:id="130363857">
          <w:marLeft w:val="480"/>
          <w:marRight w:val="0"/>
          <w:marTop w:val="0"/>
          <w:marBottom w:val="0"/>
          <w:divBdr>
            <w:top w:val="none" w:sz="0" w:space="0" w:color="auto"/>
            <w:left w:val="none" w:sz="0" w:space="0" w:color="auto"/>
            <w:bottom w:val="none" w:sz="0" w:space="0" w:color="auto"/>
            <w:right w:val="none" w:sz="0" w:space="0" w:color="auto"/>
          </w:divBdr>
        </w:div>
        <w:div w:id="1153066799">
          <w:marLeft w:val="480"/>
          <w:marRight w:val="0"/>
          <w:marTop w:val="0"/>
          <w:marBottom w:val="0"/>
          <w:divBdr>
            <w:top w:val="none" w:sz="0" w:space="0" w:color="auto"/>
            <w:left w:val="none" w:sz="0" w:space="0" w:color="auto"/>
            <w:bottom w:val="none" w:sz="0" w:space="0" w:color="auto"/>
            <w:right w:val="none" w:sz="0" w:space="0" w:color="auto"/>
          </w:divBdr>
        </w:div>
        <w:div w:id="450712109">
          <w:marLeft w:val="480"/>
          <w:marRight w:val="0"/>
          <w:marTop w:val="0"/>
          <w:marBottom w:val="0"/>
          <w:divBdr>
            <w:top w:val="none" w:sz="0" w:space="0" w:color="auto"/>
            <w:left w:val="none" w:sz="0" w:space="0" w:color="auto"/>
            <w:bottom w:val="none" w:sz="0" w:space="0" w:color="auto"/>
            <w:right w:val="none" w:sz="0" w:space="0" w:color="auto"/>
          </w:divBdr>
        </w:div>
        <w:div w:id="487131621">
          <w:marLeft w:val="480"/>
          <w:marRight w:val="0"/>
          <w:marTop w:val="0"/>
          <w:marBottom w:val="0"/>
          <w:divBdr>
            <w:top w:val="none" w:sz="0" w:space="0" w:color="auto"/>
            <w:left w:val="none" w:sz="0" w:space="0" w:color="auto"/>
            <w:bottom w:val="none" w:sz="0" w:space="0" w:color="auto"/>
            <w:right w:val="none" w:sz="0" w:space="0" w:color="auto"/>
          </w:divBdr>
        </w:div>
        <w:div w:id="387608826">
          <w:marLeft w:val="480"/>
          <w:marRight w:val="0"/>
          <w:marTop w:val="0"/>
          <w:marBottom w:val="0"/>
          <w:divBdr>
            <w:top w:val="none" w:sz="0" w:space="0" w:color="auto"/>
            <w:left w:val="none" w:sz="0" w:space="0" w:color="auto"/>
            <w:bottom w:val="none" w:sz="0" w:space="0" w:color="auto"/>
            <w:right w:val="none" w:sz="0" w:space="0" w:color="auto"/>
          </w:divBdr>
        </w:div>
        <w:div w:id="1350987255">
          <w:marLeft w:val="480"/>
          <w:marRight w:val="0"/>
          <w:marTop w:val="0"/>
          <w:marBottom w:val="0"/>
          <w:divBdr>
            <w:top w:val="none" w:sz="0" w:space="0" w:color="auto"/>
            <w:left w:val="none" w:sz="0" w:space="0" w:color="auto"/>
            <w:bottom w:val="none" w:sz="0" w:space="0" w:color="auto"/>
            <w:right w:val="none" w:sz="0" w:space="0" w:color="auto"/>
          </w:divBdr>
        </w:div>
        <w:div w:id="1225334270">
          <w:marLeft w:val="480"/>
          <w:marRight w:val="0"/>
          <w:marTop w:val="0"/>
          <w:marBottom w:val="0"/>
          <w:divBdr>
            <w:top w:val="none" w:sz="0" w:space="0" w:color="auto"/>
            <w:left w:val="none" w:sz="0" w:space="0" w:color="auto"/>
            <w:bottom w:val="none" w:sz="0" w:space="0" w:color="auto"/>
            <w:right w:val="none" w:sz="0" w:space="0" w:color="auto"/>
          </w:divBdr>
        </w:div>
        <w:div w:id="792404034">
          <w:marLeft w:val="480"/>
          <w:marRight w:val="0"/>
          <w:marTop w:val="0"/>
          <w:marBottom w:val="0"/>
          <w:divBdr>
            <w:top w:val="none" w:sz="0" w:space="0" w:color="auto"/>
            <w:left w:val="none" w:sz="0" w:space="0" w:color="auto"/>
            <w:bottom w:val="none" w:sz="0" w:space="0" w:color="auto"/>
            <w:right w:val="none" w:sz="0" w:space="0" w:color="auto"/>
          </w:divBdr>
        </w:div>
        <w:div w:id="669329950">
          <w:marLeft w:val="480"/>
          <w:marRight w:val="0"/>
          <w:marTop w:val="0"/>
          <w:marBottom w:val="0"/>
          <w:divBdr>
            <w:top w:val="none" w:sz="0" w:space="0" w:color="auto"/>
            <w:left w:val="none" w:sz="0" w:space="0" w:color="auto"/>
            <w:bottom w:val="none" w:sz="0" w:space="0" w:color="auto"/>
            <w:right w:val="none" w:sz="0" w:space="0" w:color="auto"/>
          </w:divBdr>
        </w:div>
        <w:div w:id="1304044369">
          <w:marLeft w:val="480"/>
          <w:marRight w:val="0"/>
          <w:marTop w:val="0"/>
          <w:marBottom w:val="0"/>
          <w:divBdr>
            <w:top w:val="none" w:sz="0" w:space="0" w:color="auto"/>
            <w:left w:val="none" w:sz="0" w:space="0" w:color="auto"/>
            <w:bottom w:val="none" w:sz="0" w:space="0" w:color="auto"/>
            <w:right w:val="none" w:sz="0" w:space="0" w:color="auto"/>
          </w:divBdr>
        </w:div>
        <w:div w:id="1611157871">
          <w:marLeft w:val="480"/>
          <w:marRight w:val="0"/>
          <w:marTop w:val="0"/>
          <w:marBottom w:val="0"/>
          <w:divBdr>
            <w:top w:val="none" w:sz="0" w:space="0" w:color="auto"/>
            <w:left w:val="none" w:sz="0" w:space="0" w:color="auto"/>
            <w:bottom w:val="none" w:sz="0" w:space="0" w:color="auto"/>
            <w:right w:val="none" w:sz="0" w:space="0" w:color="auto"/>
          </w:divBdr>
        </w:div>
        <w:div w:id="779178239">
          <w:marLeft w:val="480"/>
          <w:marRight w:val="0"/>
          <w:marTop w:val="0"/>
          <w:marBottom w:val="0"/>
          <w:divBdr>
            <w:top w:val="none" w:sz="0" w:space="0" w:color="auto"/>
            <w:left w:val="none" w:sz="0" w:space="0" w:color="auto"/>
            <w:bottom w:val="none" w:sz="0" w:space="0" w:color="auto"/>
            <w:right w:val="none" w:sz="0" w:space="0" w:color="auto"/>
          </w:divBdr>
        </w:div>
        <w:div w:id="1778256933">
          <w:marLeft w:val="480"/>
          <w:marRight w:val="0"/>
          <w:marTop w:val="0"/>
          <w:marBottom w:val="0"/>
          <w:divBdr>
            <w:top w:val="none" w:sz="0" w:space="0" w:color="auto"/>
            <w:left w:val="none" w:sz="0" w:space="0" w:color="auto"/>
            <w:bottom w:val="none" w:sz="0" w:space="0" w:color="auto"/>
            <w:right w:val="none" w:sz="0" w:space="0" w:color="auto"/>
          </w:divBdr>
        </w:div>
        <w:div w:id="1758398940">
          <w:marLeft w:val="480"/>
          <w:marRight w:val="0"/>
          <w:marTop w:val="0"/>
          <w:marBottom w:val="0"/>
          <w:divBdr>
            <w:top w:val="none" w:sz="0" w:space="0" w:color="auto"/>
            <w:left w:val="none" w:sz="0" w:space="0" w:color="auto"/>
            <w:bottom w:val="none" w:sz="0" w:space="0" w:color="auto"/>
            <w:right w:val="none" w:sz="0" w:space="0" w:color="auto"/>
          </w:divBdr>
        </w:div>
        <w:div w:id="925655750">
          <w:marLeft w:val="480"/>
          <w:marRight w:val="0"/>
          <w:marTop w:val="0"/>
          <w:marBottom w:val="0"/>
          <w:divBdr>
            <w:top w:val="none" w:sz="0" w:space="0" w:color="auto"/>
            <w:left w:val="none" w:sz="0" w:space="0" w:color="auto"/>
            <w:bottom w:val="none" w:sz="0" w:space="0" w:color="auto"/>
            <w:right w:val="none" w:sz="0" w:space="0" w:color="auto"/>
          </w:divBdr>
        </w:div>
        <w:div w:id="1496914281">
          <w:marLeft w:val="480"/>
          <w:marRight w:val="0"/>
          <w:marTop w:val="0"/>
          <w:marBottom w:val="0"/>
          <w:divBdr>
            <w:top w:val="none" w:sz="0" w:space="0" w:color="auto"/>
            <w:left w:val="none" w:sz="0" w:space="0" w:color="auto"/>
            <w:bottom w:val="none" w:sz="0" w:space="0" w:color="auto"/>
            <w:right w:val="none" w:sz="0" w:space="0" w:color="auto"/>
          </w:divBdr>
        </w:div>
        <w:div w:id="1934512633">
          <w:marLeft w:val="480"/>
          <w:marRight w:val="0"/>
          <w:marTop w:val="0"/>
          <w:marBottom w:val="0"/>
          <w:divBdr>
            <w:top w:val="none" w:sz="0" w:space="0" w:color="auto"/>
            <w:left w:val="none" w:sz="0" w:space="0" w:color="auto"/>
            <w:bottom w:val="none" w:sz="0" w:space="0" w:color="auto"/>
            <w:right w:val="none" w:sz="0" w:space="0" w:color="auto"/>
          </w:divBdr>
        </w:div>
        <w:div w:id="1687945789">
          <w:marLeft w:val="480"/>
          <w:marRight w:val="0"/>
          <w:marTop w:val="0"/>
          <w:marBottom w:val="0"/>
          <w:divBdr>
            <w:top w:val="none" w:sz="0" w:space="0" w:color="auto"/>
            <w:left w:val="none" w:sz="0" w:space="0" w:color="auto"/>
            <w:bottom w:val="none" w:sz="0" w:space="0" w:color="auto"/>
            <w:right w:val="none" w:sz="0" w:space="0" w:color="auto"/>
          </w:divBdr>
        </w:div>
        <w:div w:id="1844708573">
          <w:marLeft w:val="480"/>
          <w:marRight w:val="0"/>
          <w:marTop w:val="0"/>
          <w:marBottom w:val="0"/>
          <w:divBdr>
            <w:top w:val="none" w:sz="0" w:space="0" w:color="auto"/>
            <w:left w:val="none" w:sz="0" w:space="0" w:color="auto"/>
            <w:bottom w:val="none" w:sz="0" w:space="0" w:color="auto"/>
            <w:right w:val="none" w:sz="0" w:space="0" w:color="auto"/>
          </w:divBdr>
        </w:div>
        <w:div w:id="306469712">
          <w:marLeft w:val="480"/>
          <w:marRight w:val="0"/>
          <w:marTop w:val="0"/>
          <w:marBottom w:val="0"/>
          <w:divBdr>
            <w:top w:val="none" w:sz="0" w:space="0" w:color="auto"/>
            <w:left w:val="none" w:sz="0" w:space="0" w:color="auto"/>
            <w:bottom w:val="none" w:sz="0" w:space="0" w:color="auto"/>
            <w:right w:val="none" w:sz="0" w:space="0" w:color="auto"/>
          </w:divBdr>
        </w:div>
        <w:div w:id="662853989">
          <w:marLeft w:val="480"/>
          <w:marRight w:val="0"/>
          <w:marTop w:val="0"/>
          <w:marBottom w:val="0"/>
          <w:divBdr>
            <w:top w:val="none" w:sz="0" w:space="0" w:color="auto"/>
            <w:left w:val="none" w:sz="0" w:space="0" w:color="auto"/>
            <w:bottom w:val="none" w:sz="0" w:space="0" w:color="auto"/>
            <w:right w:val="none" w:sz="0" w:space="0" w:color="auto"/>
          </w:divBdr>
        </w:div>
        <w:div w:id="605499705">
          <w:marLeft w:val="480"/>
          <w:marRight w:val="0"/>
          <w:marTop w:val="0"/>
          <w:marBottom w:val="0"/>
          <w:divBdr>
            <w:top w:val="none" w:sz="0" w:space="0" w:color="auto"/>
            <w:left w:val="none" w:sz="0" w:space="0" w:color="auto"/>
            <w:bottom w:val="none" w:sz="0" w:space="0" w:color="auto"/>
            <w:right w:val="none" w:sz="0" w:space="0" w:color="auto"/>
          </w:divBdr>
        </w:div>
        <w:div w:id="1768305523">
          <w:marLeft w:val="480"/>
          <w:marRight w:val="0"/>
          <w:marTop w:val="0"/>
          <w:marBottom w:val="0"/>
          <w:divBdr>
            <w:top w:val="none" w:sz="0" w:space="0" w:color="auto"/>
            <w:left w:val="none" w:sz="0" w:space="0" w:color="auto"/>
            <w:bottom w:val="none" w:sz="0" w:space="0" w:color="auto"/>
            <w:right w:val="none" w:sz="0" w:space="0" w:color="auto"/>
          </w:divBdr>
        </w:div>
        <w:div w:id="1537159065">
          <w:marLeft w:val="480"/>
          <w:marRight w:val="0"/>
          <w:marTop w:val="0"/>
          <w:marBottom w:val="0"/>
          <w:divBdr>
            <w:top w:val="none" w:sz="0" w:space="0" w:color="auto"/>
            <w:left w:val="none" w:sz="0" w:space="0" w:color="auto"/>
            <w:bottom w:val="none" w:sz="0" w:space="0" w:color="auto"/>
            <w:right w:val="none" w:sz="0" w:space="0" w:color="auto"/>
          </w:divBdr>
        </w:div>
        <w:div w:id="502400910">
          <w:marLeft w:val="480"/>
          <w:marRight w:val="0"/>
          <w:marTop w:val="0"/>
          <w:marBottom w:val="0"/>
          <w:divBdr>
            <w:top w:val="none" w:sz="0" w:space="0" w:color="auto"/>
            <w:left w:val="none" w:sz="0" w:space="0" w:color="auto"/>
            <w:bottom w:val="none" w:sz="0" w:space="0" w:color="auto"/>
            <w:right w:val="none" w:sz="0" w:space="0" w:color="auto"/>
          </w:divBdr>
        </w:div>
        <w:div w:id="1615669758">
          <w:marLeft w:val="480"/>
          <w:marRight w:val="0"/>
          <w:marTop w:val="0"/>
          <w:marBottom w:val="0"/>
          <w:divBdr>
            <w:top w:val="none" w:sz="0" w:space="0" w:color="auto"/>
            <w:left w:val="none" w:sz="0" w:space="0" w:color="auto"/>
            <w:bottom w:val="none" w:sz="0" w:space="0" w:color="auto"/>
            <w:right w:val="none" w:sz="0" w:space="0" w:color="auto"/>
          </w:divBdr>
        </w:div>
        <w:div w:id="2098014227">
          <w:marLeft w:val="480"/>
          <w:marRight w:val="0"/>
          <w:marTop w:val="0"/>
          <w:marBottom w:val="0"/>
          <w:divBdr>
            <w:top w:val="none" w:sz="0" w:space="0" w:color="auto"/>
            <w:left w:val="none" w:sz="0" w:space="0" w:color="auto"/>
            <w:bottom w:val="none" w:sz="0" w:space="0" w:color="auto"/>
            <w:right w:val="none" w:sz="0" w:space="0" w:color="auto"/>
          </w:divBdr>
        </w:div>
        <w:div w:id="64424605">
          <w:marLeft w:val="480"/>
          <w:marRight w:val="0"/>
          <w:marTop w:val="0"/>
          <w:marBottom w:val="0"/>
          <w:divBdr>
            <w:top w:val="none" w:sz="0" w:space="0" w:color="auto"/>
            <w:left w:val="none" w:sz="0" w:space="0" w:color="auto"/>
            <w:bottom w:val="none" w:sz="0" w:space="0" w:color="auto"/>
            <w:right w:val="none" w:sz="0" w:space="0" w:color="auto"/>
          </w:divBdr>
        </w:div>
        <w:div w:id="1057390067">
          <w:marLeft w:val="480"/>
          <w:marRight w:val="0"/>
          <w:marTop w:val="0"/>
          <w:marBottom w:val="0"/>
          <w:divBdr>
            <w:top w:val="none" w:sz="0" w:space="0" w:color="auto"/>
            <w:left w:val="none" w:sz="0" w:space="0" w:color="auto"/>
            <w:bottom w:val="none" w:sz="0" w:space="0" w:color="auto"/>
            <w:right w:val="none" w:sz="0" w:space="0" w:color="auto"/>
          </w:divBdr>
        </w:div>
        <w:div w:id="86851030">
          <w:marLeft w:val="480"/>
          <w:marRight w:val="0"/>
          <w:marTop w:val="0"/>
          <w:marBottom w:val="0"/>
          <w:divBdr>
            <w:top w:val="none" w:sz="0" w:space="0" w:color="auto"/>
            <w:left w:val="none" w:sz="0" w:space="0" w:color="auto"/>
            <w:bottom w:val="none" w:sz="0" w:space="0" w:color="auto"/>
            <w:right w:val="none" w:sz="0" w:space="0" w:color="auto"/>
          </w:divBdr>
        </w:div>
        <w:div w:id="1691637239">
          <w:marLeft w:val="480"/>
          <w:marRight w:val="0"/>
          <w:marTop w:val="0"/>
          <w:marBottom w:val="0"/>
          <w:divBdr>
            <w:top w:val="none" w:sz="0" w:space="0" w:color="auto"/>
            <w:left w:val="none" w:sz="0" w:space="0" w:color="auto"/>
            <w:bottom w:val="none" w:sz="0" w:space="0" w:color="auto"/>
            <w:right w:val="none" w:sz="0" w:space="0" w:color="auto"/>
          </w:divBdr>
        </w:div>
        <w:div w:id="2051539192">
          <w:marLeft w:val="480"/>
          <w:marRight w:val="0"/>
          <w:marTop w:val="0"/>
          <w:marBottom w:val="0"/>
          <w:divBdr>
            <w:top w:val="none" w:sz="0" w:space="0" w:color="auto"/>
            <w:left w:val="none" w:sz="0" w:space="0" w:color="auto"/>
            <w:bottom w:val="none" w:sz="0" w:space="0" w:color="auto"/>
            <w:right w:val="none" w:sz="0" w:space="0" w:color="auto"/>
          </w:divBdr>
        </w:div>
        <w:div w:id="755054184">
          <w:marLeft w:val="480"/>
          <w:marRight w:val="0"/>
          <w:marTop w:val="0"/>
          <w:marBottom w:val="0"/>
          <w:divBdr>
            <w:top w:val="none" w:sz="0" w:space="0" w:color="auto"/>
            <w:left w:val="none" w:sz="0" w:space="0" w:color="auto"/>
            <w:bottom w:val="none" w:sz="0" w:space="0" w:color="auto"/>
            <w:right w:val="none" w:sz="0" w:space="0" w:color="auto"/>
          </w:divBdr>
        </w:div>
        <w:div w:id="1003705607">
          <w:marLeft w:val="480"/>
          <w:marRight w:val="0"/>
          <w:marTop w:val="0"/>
          <w:marBottom w:val="0"/>
          <w:divBdr>
            <w:top w:val="none" w:sz="0" w:space="0" w:color="auto"/>
            <w:left w:val="none" w:sz="0" w:space="0" w:color="auto"/>
            <w:bottom w:val="none" w:sz="0" w:space="0" w:color="auto"/>
            <w:right w:val="none" w:sz="0" w:space="0" w:color="auto"/>
          </w:divBdr>
        </w:div>
        <w:div w:id="63453076">
          <w:marLeft w:val="480"/>
          <w:marRight w:val="0"/>
          <w:marTop w:val="0"/>
          <w:marBottom w:val="0"/>
          <w:divBdr>
            <w:top w:val="none" w:sz="0" w:space="0" w:color="auto"/>
            <w:left w:val="none" w:sz="0" w:space="0" w:color="auto"/>
            <w:bottom w:val="none" w:sz="0" w:space="0" w:color="auto"/>
            <w:right w:val="none" w:sz="0" w:space="0" w:color="auto"/>
          </w:divBdr>
        </w:div>
        <w:div w:id="1112045627">
          <w:marLeft w:val="480"/>
          <w:marRight w:val="0"/>
          <w:marTop w:val="0"/>
          <w:marBottom w:val="0"/>
          <w:divBdr>
            <w:top w:val="none" w:sz="0" w:space="0" w:color="auto"/>
            <w:left w:val="none" w:sz="0" w:space="0" w:color="auto"/>
            <w:bottom w:val="none" w:sz="0" w:space="0" w:color="auto"/>
            <w:right w:val="none" w:sz="0" w:space="0" w:color="auto"/>
          </w:divBdr>
        </w:div>
        <w:div w:id="210118000">
          <w:marLeft w:val="480"/>
          <w:marRight w:val="0"/>
          <w:marTop w:val="0"/>
          <w:marBottom w:val="0"/>
          <w:divBdr>
            <w:top w:val="none" w:sz="0" w:space="0" w:color="auto"/>
            <w:left w:val="none" w:sz="0" w:space="0" w:color="auto"/>
            <w:bottom w:val="none" w:sz="0" w:space="0" w:color="auto"/>
            <w:right w:val="none" w:sz="0" w:space="0" w:color="auto"/>
          </w:divBdr>
        </w:div>
        <w:div w:id="1091511914">
          <w:marLeft w:val="480"/>
          <w:marRight w:val="0"/>
          <w:marTop w:val="0"/>
          <w:marBottom w:val="0"/>
          <w:divBdr>
            <w:top w:val="none" w:sz="0" w:space="0" w:color="auto"/>
            <w:left w:val="none" w:sz="0" w:space="0" w:color="auto"/>
            <w:bottom w:val="none" w:sz="0" w:space="0" w:color="auto"/>
            <w:right w:val="none" w:sz="0" w:space="0" w:color="auto"/>
          </w:divBdr>
        </w:div>
        <w:div w:id="1390884335">
          <w:marLeft w:val="480"/>
          <w:marRight w:val="0"/>
          <w:marTop w:val="0"/>
          <w:marBottom w:val="0"/>
          <w:divBdr>
            <w:top w:val="none" w:sz="0" w:space="0" w:color="auto"/>
            <w:left w:val="none" w:sz="0" w:space="0" w:color="auto"/>
            <w:bottom w:val="none" w:sz="0" w:space="0" w:color="auto"/>
            <w:right w:val="none" w:sz="0" w:space="0" w:color="auto"/>
          </w:divBdr>
        </w:div>
        <w:div w:id="961154315">
          <w:marLeft w:val="480"/>
          <w:marRight w:val="0"/>
          <w:marTop w:val="0"/>
          <w:marBottom w:val="0"/>
          <w:divBdr>
            <w:top w:val="none" w:sz="0" w:space="0" w:color="auto"/>
            <w:left w:val="none" w:sz="0" w:space="0" w:color="auto"/>
            <w:bottom w:val="none" w:sz="0" w:space="0" w:color="auto"/>
            <w:right w:val="none" w:sz="0" w:space="0" w:color="auto"/>
          </w:divBdr>
        </w:div>
        <w:div w:id="1603613964">
          <w:marLeft w:val="480"/>
          <w:marRight w:val="0"/>
          <w:marTop w:val="0"/>
          <w:marBottom w:val="0"/>
          <w:divBdr>
            <w:top w:val="none" w:sz="0" w:space="0" w:color="auto"/>
            <w:left w:val="none" w:sz="0" w:space="0" w:color="auto"/>
            <w:bottom w:val="none" w:sz="0" w:space="0" w:color="auto"/>
            <w:right w:val="none" w:sz="0" w:space="0" w:color="auto"/>
          </w:divBdr>
        </w:div>
        <w:div w:id="419133605">
          <w:marLeft w:val="480"/>
          <w:marRight w:val="0"/>
          <w:marTop w:val="0"/>
          <w:marBottom w:val="0"/>
          <w:divBdr>
            <w:top w:val="none" w:sz="0" w:space="0" w:color="auto"/>
            <w:left w:val="none" w:sz="0" w:space="0" w:color="auto"/>
            <w:bottom w:val="none" w:sz="0" w:space="0" w:color="auto"/>
            <w:right w:val="none" w:sz="0" w:space="0" w:color="auto"/>
          </w:divBdr>
        </w:div>
        <w:div w:id="1854882085">
          <w:marLeft w:val="480"/>
          <w:marRight w:val="0"/>
          <w:marTop w:val="0"/>
          <w:marBottom w:val="0"/>
          <w:divBdr>
            <w:top w:val="none" w:sz="0" w:space="0" w:color="auto"/>
            <w:left w:val="none" w:sz="0" w:space="0" w:color="auto"/>
            <w:bottom w:val="none" w:sz="0" w:space="0" w:color="auto"/>
            <w:right w:val="none" w:sz="0" w:space="0" w:color="auto"/>
          </w:divBdr>
        </w:div>
        <w:div w:id="1381897400">
          <w:marLeft w:val="480"/>
          <w:marRight w:val="0"/>
          <w:marTop w:val="0"/>
          <w:marBottom w:val="0"/>
          <w:divBdr>
            <w:top w:val="none" w:sz="0" w:space="0" w:color="auto"/>
            <w:left w:val="none" w:sz="0" w:space="0" w:color="auto"/>
            <w:bottom w:val="none" w:sz="0" w:space="0" w:color="auto"/>
            <w:right w:val="none" w:sz="0" w:space="0" w:color="auto"/>
          </w:divBdr>
        </w:div>
        <w:div w:id="1508323355">
          <w:marLeft w:val="480"/>
          <w:marRight w:val="0"/>
          <w:marTop w:val="0"/>
          <w:marBottom w:val="0"/>
          <w:divBdr>
            <w:top w:val="none" w:sz="0" w:space="0" w:color="auto"/>
            <w:left w:val="none" w:sz="0" w:space="0" w:color="auto"/>
            <w:bottom w:val="none" w:sz="0" w:space="0" w:color="auto"/>
            <w:right w:val="none" w:sz="0" w:space="0" w:color="auto"/>
          </w:divBdr>
        </w:div>
        <w:div w:id="2138595988">
          <w:marLeft w:val="480"/>
          <w:marRight w:val="0"/>
          <w:marTop w:val="0"/>
          <w:marBottom w:val="0"/>
          <w:divBdr>
            <w:top w:val="none" w:sz="0" w:space="0" w:color="auto"/>
            <w:left w:val="none" w:sz="0" w:space="0" w:color="auto"/>
            <w:bottom w:val="none" w:sz="0" w:space="0" w:color="auto"/>
            <w:right w:val="none" w:sz="0" w:space="0" w:color="auto"/>
          </w:divBdr>
        </w:div>
        <w:div w:id="1677882507">
          <w:marLeft w:val="480"/>
          <w:marRight w:val="0"/>
          <w:marTop w:val="0"/>
          <w:marBottom w:val="0"/>
          <w:divBdr>
            <w:top w:val="none" w:sz="0" w:space="0" w:color="auto"/>
            <w:left w:val="none" w:sz="0" w:space="0" w:color="auto"/>
            <w:bottom w:val="none" w:sz="0" w:space="0" w:color="auto"/>
            <w:right w:val="none" w:sz="0" w:space="0" w:color="auto"/>
          </w:divBdr>
        </w:div>
        <w:div w:id="411851596">
          <w:marLeft w:val="480"/>
          <w:marRight w:val="0"/>
          <w:marTop w:val="0"/>
          <w:marBottom w:val="0"/>
          <w:divBdr>
            <w:top w:val="none" w:sz="0" w:space="0" w:color="auto"/>
            <w:left w:val="none" w:sz="0" w:space="0" w:color="auto"/>
            <w:bottom w:val="none" w:sz="0" w:space="0" w:color="auto"/>
            <w:right w:val="none" w:sz="0" w:space="0" w:color="auto"/>
          </w:divBdr>
        </w:div>
        <w:div w:id="220750313">
          <w:marLeft w:val="480"/>
          <w:marRight w:val="0"/>
          <w:marTop w:val="0"/>
          <w:marBottom w:val="0"/>
          <w:divBdr>
            <w:top w:val="none" w:sz="0" w:space="0" w:color="auto"/>
            <w:left w:val="none" w:sz="0" w:space="0" w:color="auto"/>
            <w:bottom w:val="none" w:sz="0" w:space="0" w:color="auto"/>
            <w:right w:val="none" w:sz="0" w:space="0" w:color="auto"/>
          </w:divBdr>
        </w:div>
        <w:div w:id="1087775269">
          <w:marLeft w:val="480"/>
          <w:marRight w:val="0"/>
          <w:marTop w:val="0"/>
          <w:marBottom w:val="0"/>
          <w:divBdr>
            <w:top w:val="none" w:sz="0" w:space="0" w:color="auto"/>
            <w:left w:val="none" w:sz="0" w:space="0" w:color="auto"/>
            <w:bottom w:val="none" w:sz="0" w:space="0" w:color="auto"/>
            <w:right w:val="none" w:sz="0" w:space="0" w:color="auto"/>
          </w:divBdr>
        </w:div>
        <w:div w:id="2098594989">
          <w:marLeft w:val="480"/>
          <w:marRight w:val="0"/>
          <w:marTop w:val="0"/>
          <w:marBottom w:val="0"/>
          <w:divBdr>
            <w:top w:val="none" w:sz="0" w:space="0" w:color="auto"/>
            <w:left w:val="none" w:sz="0" w:space="0" w:color="auto"/>
            <w:bottom w:val="none" w:sz="0" w:space="0" w:color="auto"/>
            <w:right w:val="none" w:sz="0" w:space="0" w:color="auto"/>
          </w:divBdr>
        </w:div>
        <w:div w:id="1555965099">
          <w:marLeft w:val="480"/>
          <w:marRight w:val="0"/>
          <w:marTop w:val="0"/>
          <w:marBottom w:val="0"/>
          <w:divBdr>
            <w:top w:val="none" w:sz="0" w:space="0" w:color="auto"/>
            <w:left w:val="none" w:sz="0" w:space="0" w:color="auto"/>
            <w:bottom w:val="none" w:sz="0" w:space="0" w:color="auto"/>
            <w:right w:val="none" w:sz="0" w:space="0" w:color="auto"/>
          </w:divBdr>
        </w:div>
        <w:div w:id="1331526503">
          <w:marLeft w:val="480"/>
          <w:marRight w:val="0"/>
          <w:marTop w:val="0"/>
          <w:marBottom w:val="0"/>
          <w:divBdr>
            <w:top w:val="none" w:sz="0" w:space="0" w:color="auto"/>
            <w:left w:val="none" w:sz="0" w:space="0" w:color="auto"/>
            <w:bottom w:val="none" w:sz="0" w:space="0" w:color="auto"/>
            <w:right w:val="none" w:sz="0" w:space="0" w:color="auto"/>
          </w:divBdr>
        </w:div>
        <w:div w:id="1298221708">
          <w:marLeft w:val="480"/>
          <w:marRight w:val="0"/>
          <w:marTop w:val="0"/>
          <w:marBottom w:val="0"/>
          <w:divBdr>
            <w:top w:val="none" w:sz="0" w:space="0" w:color="auto"/>
            <w:left w:val="none" w:sz="0" w:space="0" w:color="auto"/>
            <w:bottom w:val="none" w:sz="0" w:space="0" w:color="auto"/>
            <w:right w:val="none" w:sz="0" w:space="0" w:color="auto"/>
          </w:divBdr>
        </w:div>
        <w:div w:id="2126804691">
          <w:marLeft w:val="480"/>
          <w:marRight w:val="0"/>
          <w:marTop w:val="0"/>
          <w:marBottom w:val="0"/>
          <w:divBdr>
            <w:top w:val="none" w:sz="0" w:space="0" w:color="auto"/>
            <w:left w:val="none" w:sz="0" w:space="0" w:color="auto"/>
            <w:bottom w:val="none" w:sz="0" w:space="0" w:color="auto"/>
            <w:right w:val="none" w:sz="0" w:space="0" w:color="auto"/>
          </w:divBdr>
        </w:div>
        <w:div w:id="501237237">
          <w:marLeft w:val="480"/>
          <w:marRight w:val="0"/>
          <w:marTop w:val="0"/>
          <w:marBottom w:val="0"/>
          <w:divBdr>
            <w:top w:val="none" w:sz="0" w:space="0" w:color="auto"/>
            <w:left w:val="none" w:sz="0" w:space="0" w:color="auto"/>
            <w:bottom w:val="none" w:sz="0" w:space="0" w:color="auto"/>
            <w:right w:val="none" w:sz="0" w:space="0" w:color="auto"/>
          </w:divBdr>
        </w:div>
        <w:div w:id="1370183543">
          <w:marLeft w:val="480"/>
          <w:marRight w:val="0"/>
          <w:marTop w:val="0"/>
          <w:marBottom w:val="0"/>
          <w:divBdr>
            <w:top w:val="none" w:sz="0" w:space="0" w:color="auto"/>
            <w:left w:val="none" w:sz="0" w:space="0" w:color="auto"/>
            <w:bottom w:val="none" w:sz="0" w:space="0" w:color="auto"/>
            <w:right w:val="none" w:sz="0" w:space="0" w:color="auto"/>
          </w:divBdr>
        </w:div>
        <w:div w:id="38209512">
          <w:marLeft w:val="480"/>
          <w:marRight w:val="0"/>
          <w:marTop w:val="0"/>
          <w:marBottom w:val="0"/>
          <w:divBdr>
            <w:top w:val="none" w:sz="0" w:space="0" w:color="auto"/>
            <w:left w:val="none" w:sz="0" w:space="0" w:color="auto"/>
            <w:bottom w:val="none" w:sz="0" w:space="0" w:color="auto"/>
            <w:right w:val="none" w:sz="0" w:space="0" w:color="auto"/>
          </w:divBdr>
        </w:div>
        <w:div w:id="1770656520">
          <w:marLeft w:val="480"/>
          <w:marRight w:val="0"/>
          <w:marTop w:val="0"/>
          <w:marBottom w:val="0"/>
          <w:divBdr>
            <w:top w:val="none" w:sz="0" w:space="0" w:color="auto"/>
            <w:left w:val="none" w:sz="0" w:space="0" w:color="auto"/>
            <w:bottom w:val="none" w:sz="0" w:space="0" w:color="auto"/>
            <w:right w:val="none" w:sz="0" w:space="0" w:color="auto"/>
          </w:divBdr>
        </w:div>
        <w:div w:id="757822871">
          <w:marLeft w:val="480"/>
          <w:marRight w:val="0"/>
          <w:marTop w:val="0"/>
          <w:marBottom w:val="0"/>
          <w:divBdr>
            <w:top w:val="none" w:sz="0" w:space="0" w:color="auto"/>
            <w:left w:val="none" w:sz="0" w:space="0" w:color="auto"/>
            <w:bottom w:val="none" w:sz="0" w:space="0" w:color="auto"/>
            <w:right w:val="none" w:sz="0" w:space="0" w:color="auto"/>
          </w:divBdr>
        </w:div>
        <w:div w:id="1202863057">
          <w:marLeft w:val="480"/>
          <w:marRight w:val="0"/>
          <w:marTop w:val="0"/>
          <w:marBottom w:val="0"/>
          <w:divBdr>
            <w:top w:val="none" w:sz="0" w:space="0" w:color="auto"/>
            <w:left w:val="none" w:sz="0" w:space="0" w:color="auto"/>
            <w:bottom w:val="none" w:sz="0" w:space="0" w:color="auto"/>
            <w:right w:val="none" w:sz="0" w:space="0" w:color="auto"/>
          </w:divBdr>
        </w:div>
        <w:div w:id="1584802934">
          <w:marLeft w:val="480"/>
          <w:marRight w:val="0"/>
          <w:marTop w:val="0"/>
          <w:marBottom w:val="0"/>
          <w:divBdr>
            <w:top w:val="none" w:sz="0" w:space="0" w:color="auto"/>
            <w:left w:val="none" w:sz="0" w:space="0" w:color="auto"/>
            <w:bottom w:val="none" w:sz="0" w:space="0" w:color="auto"/>
            <w:right w:val="none" w:sz="0" w:space="0" w:color="auto"/>
          </w:divBdr>
        </w:div>
        <w:div w:id="1032069299">
          <w:marLeft w:val="480"/>
          <w:marRight w:val="0"/>
          <w:marTop w:val="0"/>
          <w:marBottom w:val="0"/>
          <w:divBdr>
            <w:top w:val="none" w:sz="0" w:space="0" w:color="auto"/>
            <w:left w:val="none" w:sz="0" w:space="0" w:color="auto"/>
            <w:bottom w:val="none" w:sz="0" w:space="0" w:color="auto"/>
            <w:right w:val="none" w:sz="0" w:space="0" w:color="auto"/>
          </w:divBdr>
        </w:div>
        <w:div w:id="25565781">
          <w:marLeft w:val="480"/>
          <w:marRight w:val="0"/>
          <w:marTop w:val="0"/>
          <w:marBottom w:val="0"/>
          <w:divBdr>
            <w:top w:val="none" w:sz="0" w:space="0" w:color="auto"/>
            <w:left w:val="none" w:sz="0" w:space="0" w:color="auto"/>
            <w:bottom w:val="none" w:sz="0" w:space="0" w:color="auto"/>
            <w:right w:val="none" w:sz="0" w:space="0" w:color="auto"/>
          </w:divBdr>
        </w:div>
        <w:div w:id="902372303">
          <w:marLeft w:val="480"/>
          <w:marRight w:val="0"/>
          <w:marTop w:val="0"/>
          <w:marBottom w:val="0"/>
          <w:divBdr>
            <w:top w:val="none" w:sz="0" w:space="0" w:color="auto"/>
            <w:left w:val="none" w:sz="0" w:space="0" w:color="auto"/>
            <w:bottom w:val="none" w:sz="0" w:space="0" w:color="auto"/>
            <w:right w:val="none" w:sz="0" w:space="0" w:color="auto"/>
          </w:divBdr>
        </w:div>
        <w:div w:id="1877812506">
          <w:marLeft w:val="480"/>
          <w:marRight w:val="0"/>
          <w:marTop w:val="0"/>
          <w:marBottom w:val="0"/>
          <w:divBdr>
            <w:top w:val="none" w:sz="0" w:space="0" w:color="auto"/>
            <w:left w:val="none" w:sz="0" w:space="0" w:color="auto"/>
            <w:bottom w:val="none" w:sz="0" w:space="0" w:color="auto"/>
            <w:right w:val="none" w:sz="0" w:space="0" w:color="auto"/>
          </w:divBdr>
        </w:div>
        <w:div w:id="1806463023">
          <w:marLeft w:val="480"/>
          <w:marRight w:val="0"/>
          <w:marTop w:val="0"/>
          <w:marBottom w:val="0"/>
          <w:divBdr>
            <w:top w:val="none" w:sz="0" w:space="0" w:color="auto"/>
            <w:left w:val="none" w:sz="0" w:space="0" w:color="auto"/>
            <w:bottom w:val="none" w:sz="0" w:space="0" w:color="auto"/>
            <w:right w:val="none" w:sz="0" w:space="0" w:color="auto"/>
          </w:divBdr>
        </w:div>
        <w:div w:id="1881280161">
          <w:marLeft w:val="480"/>
          <w:marRight w:val="0"/>
          <w:marTop w:val="0"/>
          <w:marBottom w:val="0"/>
          <w:divBdr>
            <w:top w:val="none" w:sz="0" w:space="0" w:color="auto"/>
            <w:left w:val="none" w:sz="0" w:space="0" w:color="auto"/>
            <w:bottom w:val="none" w:sz="0" w:space="0" w:color="auto"/>
            <w:right w:val="none" w:sz="0" w:space="0" w:color="auto"/>
          </w:divBdr>
        </w:div>
        <w:div w:id="1040781914">
          <w:marLeft w:val="480"/>
          <w:marRight w:val="0"/>
          <w:marTop w:val="0"/>
          <w:marBottom w:val="0"/>
          <w:divBdr>
            <w:top w:val="none" w:sz="0" w:space="0" w:color="auto"/>
            <w:left w:val="none" w:sz="0" w:space="0" w:color="auto"/>
            <w:bottom w:val="none" w:sz="0" w:space="0" w:color="auto"/>
            <w:right w:val="none" w:sz="0" w:space="0" w:color="auto"/>
          </w:divBdr>
        </w:div>
        <w:div w:id="518737205">
          <w:marLeft w:val="480"/>
          <w:marRight w:val="0"/>
          <w:marTop w:val="0"/>
          <w:marBottom w:val="0"/>
          <w:divBdr>
            <w:top w:val="none" w:sz="0" w:space="0" w:color="auto"/>
            <w:left w:val="none" w:sz="0" w:space="0" w:color="auto"/>
            <w:bottom w:val="none" w:sz="0" w:space="0" w:color="auto"/>
            <w:right w:val="none" w:sz="0" w:space="0" w:color="auto"/>
          </w:divBdr>
        </w:div>
        <w:div w:id="441844803">
          <w:marLeft w:val="480"/>
          <w:marRight w:val="0"/>
          <w:marTop w:val="0"/>
          <w:marBottom w:val="0"/>
          <w:divBdr>
            <w:top w:val="none" w:sz="0" w:space="0" w:color="auto"/>
            <w:left w:val="none" w:sz="0" w:space="0" w:color="auto"/>
            <w:bottom w:val="none" w:sz="0" w:space="0" w:color="auto"/>
            <w:right w:val="none" w:sz="0" w:space="0" w:color="auto"/>
          </w:divBdr>
        </w:div>
        <w:div w:id="397442396">
          <w:marLeft w:val="480"/>
          <w:marRight w:val="0"/>
          <w:marTop w:val="0"/>
          <w:marBottom w:val="0"/>
          <w:divBdr>
            <w:top w:val="none" w:sz="0" w:space="0" w:color="auto"/>
            <w:left w:val="none" w:sz="0" w:space="0" w:color="auto"/>
            <w:bottom w:val="none" w:sz="0" w:space="0" w:color="auto"/>
            <w:right w:val="none" w:sz="0" w:space="0" w:color="auto"/>
          </w:divBdr>
        </w:div>
        <w:div w:id="1380476772">
          <w:marLeft w:val="480"/>
          <w:marRight w:val="0"/>
          <w:marTop w:val="0"/>
          <w:marBottom w:val="0"/>
          <w:divBdr>
            <w:top w:val="none" w:sz="0" w:space="0" w:color="auto"/>
            <w:left w:val="none" w:sz="0" w:space="0" w:color="auto"/>
            <w:bottom w:val="none" w:sz="0" w:space="0" w:color="auto"/>
            <w:right w:val="none" w:sz="0" w:space="0" w:color="auto"/>
          </w:divBdr>
        </w:div>
        <w:div w:id="2113434618">
          <w:marLeft w:val="480"/>
          <w:marRight w:val="0"/>
          <w:marTop w:val="0"/>
          <w:marBottom w:val="0"/>
          <w:divBdr>
            <w:top w:val="none" w:sz="0" w:space="0" w:color="auto"/>
            <w:left w:val="none" w:sz="0" w:space="0" w:color="auto"/>
            <w:bottom w:val="none" w:sz="0" w:space="0" w:color="auto"/>
            <w:right w:val="none" w:sz="0" w:space="0" w:color="auto"/>
          </w:divBdr>
        </w:div>
        <w:div w:id="1970239070">
          <w:marLeft w:val="480"/>
          <w:marRight w:val="0"/>
          <w:marTop w:val="0"/>
          <w:marBottom w:val="0"/>
          <w:divBdr>
            <w:top w:val="none" w:sz="0" w:space="0" w:color="auto"/>
            <w:left w:val="none" w:sz="0" w:space="0" w:color="auto"/>
            <w:bottom w:val="none" w:sz="0" w:space="0" w:color="auto"/>
            <w:right w:val="none" w:sz="0" w:space="0" w:color="auto"/>
          </w:divBdr>
        </w:div>
        <w:div w:id="812478966">
          <w:marLeft w:val="480"/>
          <w:marRight w:val="0"/>
          <w:marTop w:val="0"/>
          <w:marBottom w:val="0"/>
          <w:divBdr>
            <w:top w:val="none" w:sz="0" w:space="0" w:color="auto"/>
            <w:left w:val="none" w:sz="0" w:space="0" w:color="auto"/>
            <w:bottom w:val="none" w:sz="0" w:space="0" w:color="auto"/>
            <w:right w:val="none" w:sz="0" w:space="0" w:color="auto"/>
          </w:divBdr>
        </w:div>
        <w:div w:id="585186595">
          <w:marLeft w:val="480"/>
          <w:marRight w:val="0"/>
          <w:marTop w:val="0"/>
          <w:marBottom w:val="0"/>
          <w:divBdr>
            <w:top w:val="none" w:sz="0" w:space="0" w:color="auto"/>
            <w:left w:val="none" w:sz="0" w:space="0" w:color="auto"/>
            <w:bottom w:val="none" w:sz="0" w:space="0" w:color="auto"/>
            <w:right w:val="none" w:sz="0" w:space="0" w:color="auto"/>
          </w:divBdr>
        </w:div>
        <w:div w:id="2062360122">
          <w:marLeft w:val="480"/>
          <w:marRight w:val="0"/>
          <w:marTop w:val="0"/>
          <w:marBottom w:val="0"/>
          <w:divBdr>
            <w:top w:val="none" w:sz="0" w:space="0" w:color="auto"/>
            <w:left w:val="none" w:sz="0" w:space="0" w:color="auto"/>
            <w:bottom w:val="none" w:sz="0" w:space="0" w:color="auto"/>
            <w:right w:val="none" w:sz="0" w:space="0" w:color="auto"/>
          </w:divBdr>
        </w:div>
        <w:div w:id="700790189">
          <w:marLeft w:val="480"/>
          <w:marRight w:val="0"/>
          <w:marTop w:val="0"/>
          <w:marBottom w:val="0"/>
          <w:divBdr>
            <w:top w:val="none" w:sz="0" w:space="0" w:color="auto"/>
            <w:left w:val="none" w:sz="0" w:space="0" w:color="auto"/>
            <w:bottom w:val="none" w:sz="0" w:space="0" w:color="auto"/>
            <w:right w:val="none" w:sz="0" w:space="0" w:color="auto"/>
          </w:divBdr>
        </w:div>
        <w:div w:id="1466660139">
          <w:marLeft w:val="480"/>
          <w:marRight w:val="0"/>
          <w:marTop w:val="0"/>
          <w:marBottom w:val="0"/>
          <w:divBdr>
            <w:top w:val="none" w:sz="0" w:space="0" w:color="auto"/>
            <w:left w:val="none" w:sz="0" w:space="0" w:color="auto"/>
            <w:bottom w:val="none" w:sz="0" w:space="0" w:color="auto"/>
            <w:right w:val="none" w:sz="0" w:space="0" w:color="auto"/>
          </w:divBdr>
        </w:div>
        <w:div w:id="324434886">
          <w:marLeft w:val="480"/>
          <w:marRight w:val="0"/>
          <w:marTop w:val="0"/>
          <w:marBottom w:val="0"/>
          <w:divBdr>
            <w:top w:val="none" w:sz="0" w:space="0" w:color="auto"/>
            <w:left w:val="none" w:sz="0" w:space="0" w:color="auto"/>
            <w:bottom w:val="none" w:sz="0" w:space="0" w:color="auto"/>
            <w:right w:val="none" w:sz="0" w:space="0" w:color="auto"/>
          </w:divBdr>
        </w:div>
        <w:div w:id="2081360982">
          <w:marLeft w:val="480"/>
          <w:marRight w:val="0"/>
          <w:marTop w:val="0"/>
          <w:marBottom w:val="0"/>
          <w:divBdr>
            <w:top w:val="none" w:sz="0" w:space="0" w:color="auto"/>
            <w:left w:val="none" w:sz="0" w:space="0" w:color="auto"/>
            <w:bottom w:val="none" w:sz="0" w:space="0" w:color="auto"/>
            <w:right w:val="none" w:sz="0" w:space="0" w:color="auto"/>
          </w:divBdr>
        </w:div>
        <w:div w:id="1281180563">
          <w:marLeft w:val="480"/>
          <w:marRight w:val="0"/>
          <w:marTop w:val="0"/>
          <w:marBottom w:val="0"/>
          <w:divBdr>
            <w:top w:val="none" w:sz="0" w:space="0" w:color="auto"/>
            <w:left w:val="none" w:sz="0" w:space="0" w:color="auto"/>
            <w:bottom w:val="none" w:sz="0" w:space="0" w:color="auto"/>
            <w:right w:val="none" w:sz="0" w:space="0" w:color="auto"/>
          </w:divBdr>
        </w:div>
        <w:div w:id="31198026">
          <w:marLeft w:val="480"/>
          <w:marRight w:val="0"/>
          <w:marTop w:val="0"/>
          <w:marBottom w:val="0"/>
          <w:divBdr>
            <w:top w:val="none" w:sz="0" w:space="0" w:color="auto"/>
            <w:left w:val="none" w:sz="0" w:space="0" w:color="auto"/>
            <w:bottom w:val="none" w:sz="0" w:space="0" w:color="auto"/>
            <w:right w:val="none" w:sz="0" w:space="0" w:color="auto"/>
          </w:divBdr>
        </w:div>
        <w:div w:id="687097191">
          <w:marLeft w:val="480"/>
          <w:marRight w:val="0"/>
          <w:marTop w:val="0"/>
          <w:marBottom w:val="0"/>
          <w:divBdr>
            <w:top w:val="none" w:sz="0" w:space="0" w:color="auto"/>
            <w:left w:val="none" w:sz="0" w:space="0" w:color="auto"/>
            <w:bottom w:val="none" w:sz="0" w:space="0" w:color="auto"/>
            <w:right w:val="none" w:sz="0" w:space="0" w:color="auto"/>
          </w:divBdr>
        </w:div>
        <w:div w:id="212624420">
          <w:marLeft w:val="480"/>
          <w:marRight w:val="0"/>
          <w:marTop w:val="0"/>
          <w:marBottom w:val="0"/>
          <w:divBdr>
            <w:top w:val="none" w:sz="0" w:space="0" w:color="auto"/>
            <w:left w:val="none" w:sz="0" w:space="0" w:color="auto"/>
            <w:bottom w:val="none" w:sz="0" w:space="0" w:color="auto"/>
            <w:right w:val="none" w:sz="0" w:space="0" w:color="auto"/>
          </w:divBdr>
        </w:div>
        <w:div w:id="1577978680">
          <w:marLeft w:val="480"/>
          <w:marRight w:val="0"/>
          <w:marTop w:val="0"/>
          <w:marBottom w:val="0"/>
          <w:divBdr>
            <w:top w:val="none" w:sz="0" w:space="0" w:color="auto"/>
            <w:left w:val="none" w:sz="0" w:space="0" w:color="auto"/>
            <w:bottom w:val="none" w:sz="0" w:space="0" w:color="auto"/>
            <w:right w:val="none" w:sz="0" w:space="0" w:color="auto"/>
          </w:divBdr>
        </w:div>
      </w:divsChild>
    </w:div>
    <w:div w:id="2058237077">
      <w:bodyDiv w:val="1"/>
      <w:marLeft w:val="0"/>
      <w:marRight w:val="0"/>
      <w:marTop w:val="0"/>
      <w:marBottom w:val="0"/>
      <w:divBdr>
        <w:top w:val="none" w:sz="0" w:space="0" w:color="auto"/>
        <w:left w:val="none" w:sz="0" w:space="0" w:color="auto"/>
        <w:bottom w:val="none" w:sz="0" w:space="0" w:color="auto"/>
        <w:right w:val="none" w:sz="0" w:space="0" w:color="auto"/>
      </w:divBdr>
    </w:div>
    <w:div w:id="2058964143">
      <w:bodyDiv w:val="1"/>
      <w:marLeft w:val="0"/>
      <w:marRight w:val="0"/>
      <w:marTop w:val="0"/>
      <w:marBottom w:val="0"/>
      <w:divBdr>
        <w:top w:val="none" w:sz="0" w:space="0" w:color="auto"/>
        <w:left w:val="none" w:sz="0" w:space="0" w:color="auto"/>
        <w:bottom w:val="none" w:sz="0" w:space="0" w:color="auto"/>
        <w:right w:val="none" w:sz="0" w:space="0" w:color="auto"/>
      </w:divBdr>
    </w:div>
    <w:div w:id="2058971159">
      <w:bodyDiv w:val="1"/>
      <w:marLeft w:val="0"/>
      <w:marRight w:val="0"/>
      <w:marTop w:val="0"/>
      <w:marBottom w:val="0"/>
      <w:divBdr>
        <w:top w:val="none" w:sz="0" w:space="0" w:color="auto"/>
        <w:left w:val="none" w:sz="0" w:space="0" w:color="auto"/>
        <w:bottom w:val="none" w:sz="0" w:space="0" w:color="auto"/>
        <w:right w:val="none" w:sz="0" w:space="0" w:color="auto"/>
      </w:divBdr>
    </w:div>
    <w:div w:id="2060276569">
      <w:bodyDiv w:val="1"/>
      <w:marLeft w:val="0"/>
      <w:marRight w:val="0"/>
      <w:marTop w:val="0"/>
      <w:marBottom w:val="0"/>
      <w:divBdr>
        <w:top w:val="none" w:sz="0" w:space="0" w:color="auto"/>
        <w:left w:val="none" w:sz="0" w:space="0" w:color="auto"/>
        <w:bottom w:val="none" w:sz="0" w:space="0" w:color="auto"/>
        <w:right w:val="none" w:sz="0" w:space="0" w:color="auto"/>
      </w:divBdr>
    </w:div>
    <w:div w:id="2064793642">
      <w:bodyDiv w:val="1"/>
      <w:marLeft w:val="0"/>
      <w:marRight w:val="0"/>
      <w:marTop w:val="0"/>
      <w:marBottom w:val="0"/>
      <w:divBdr>
        <w:top w:val="none" w:sz="0" w:space="0" w:color="auto"/>
        <w:left w:val="none" w:sz="0" w:space="0" w:color="auto"/>
        <w:bottom w:val="none" w:sz="0" w:space="0" w:color="auto"/>
        <w:right w:val="none" w:sz="0" w:space="0" w:color="auto"/>
      </w:divBdr>
    </w:div>
    <w:div w:id="2081125663">
      <w:bodyDiv w:val="1"/>
      <w:marLeft w:val="0"/>
      <w:marRight w:val="0"/>
      <w:marTop w:val="0"/>
      <w:marBottom w:val="0"/>
      <w:divBdr>
        <w:top w:val="none" w:sz="0" w:space="0" w:color="auto"/>
        <w:left w:val="none" w:sz="0" w:space="0" w:color="auto"/>
        <w:bottom w:val="none" w:sz="0" w:space="0" w:color="auto"/>
        <w:right w:val="none" w:sz="0" w:space="0" w:color="auto"/>
      </w:divBdr>
    </w:div>
    <w:div w:id="2081898306">
      <w:bodyDiv w:val="1"/>
      <w:marLeft w:val="0"/>
      <w:marRight w:val="0"/>
      <w:marTop w:val="0"/>
      <w:marBottom w:val="0"/>
      <w:divBdr>
        <w:top w:val="none" w:sz="0" w:space="0" w:color="auto"/>
        <w:left w:val="none" w:sz="0" w:space="0" w:color="auto"/>
        <w:bottom w:val="none" w:sz="0" w:space="0" w:color="auto"/>
        <w:right w:val="none" w:sz="0" w:space="0" w:color="auto"/>
      </w:divBdr>
    </w:div>
    <w:div w:id="2087679548">
      <w:bodyDiv w:val="1"/>
      <w:marLeft w:val="0"/>
      <w:marRight w:val="0"/>
      <w:marTop w:val="0"/>
      <w:marBottom w:val="0"/>
      <w:divBdr>
        <w:top w:val="none" w:sz="0" w:space="0" w:color="auto"/>
        <w:left w:val="none" w:sz="0" w:space="0" w:color="auto"/>
        <w:bottom w:val="none" w:sz="0" w:space="0" w:color="auto"/>
        <w:right w:val="none" w:sz="0" w:space="0" w:color="auto"/>
      </w:divBdr>
    </w:div>
    <w:div w:id="2088846048">
      <w:bodyDiv w:val="1"/>
      <w:marLeft w:val="0"/>
      <w:marRight w:val="0"/>
      <w:marTop w:val="0"/>
      <w:marBottom w:val="0"/>
      <w:divBdr>
        <w:top w:val="none" w:sz="0" w:space="0" w:color="auto"/>
        <w:left w:val="none" w:sz="0" w:space="0" w:color="auto"/>
        <w:bottom w:val="none" w:sz="0" w:space="0" w:color="auto"/>
        <w:right w:val="none" w:sz="0" w:space="0" w:color="auto"/>
      </w:divBdr>
    </w:div>
    <w:div w:id="2097823072">
      <w:bodyDiv w:val="1"/>
      <w:marLeft w:val="0"/>
      <w:marRight w:val="0"/>
      <w:marTop w:val="0"/>
      <w:marBottom w:val="0"/>
      <w:divBdr>
        <w:top w:val="none" w:sz="0" w:space="0" w:color="auto"/>
        <w:left w:val="none" w:sz="0" w:space="0" w:color="auto"/>
        <w:bottom w:val="none" w:sz="0" w:space="0" w:color="auto"/>
        <w:right w:val="none" w:sz="0" w:space="0" w:color="auto"/>
      </w:divBdr>
    </w:div>
    <w:div w:id="2099398776">
      <w:bodyDiv w:val="1"/>
      <w:marLeft w:val="0"/>
      <w:marRight w:val="0"/>
      <w:marTop w:val="0"/>
      <w:marBottom w:val="0"/>
      <w:divBdr>
        <w:top w:val="none" w:sz="0" w:space="0" w:color="auto"/>
        <w:left w:val="none" w:sz="0" w:space="0" w:color="auto"/>
        <w:bottom w:val="none" w:sz="0" w:space="0" w:color="auto"/>
        <w:right w:val="none" w:sz="0" w:space="0" w:color="auto"/>
      </w:divBdr>
    </w:div>
    <w:div w:id="2105420878">
      <w:bodyDiv w:val="1"/>
      <w:marLeft w:val="0"/>
      <w:marRight w:val="0"/>
      <w:marTop w:val="0"/>
      <w:marBottom w:val="0"/>
      <w:divBdr>
        <w:top w:val="none" w:sz="0" w:space="0" w:color="auto"/>
        <w:left w:val="none" w:sz="0" w:space="0" w:color="auto"/>
        <w:bottom w:val="none" w:sz="0" w:space="0" w:color="auto"/>
        <w:right w:val="none" w:sz="0" w:space="0" w:color="auto"/>
      </w:divBdr>
    </w:div>
    <w:div w:id="2110659860">
      <w:bodyDiv w:val="1"/>
      <w:marLeft w:val="0"/>
      <w:marRight w:val="0"/>
      <w:marTop w:val="0"/>
      <w:marBottom w:val="0"/>
      <w:divBdr>
        <w:top w:val="none" w:sz="0" w:space="0" w:color="auto"/>
        <w:left w:val="none" w:sz="0" w:space="0" w:color="auto"/>
        <w:bottom w:val="none" w:sz="0" w:space="0" w:color="auto"/>
        <w:right w:val="none" w:sz="0" w:space="0" w:color="auto"/>
      </w:divBdr>
    </w:div>
    <w:div w:id="2115125175">
      <w:bodyDiv w:val="1"/>
      <w:marLeft w:val="0"/>
      <w:marRight w:val="0"/>
      <w:marTop w:val="0"/>
      <w:marBottom w:val="0"/>
      <w:divBdr>
        <w:top w:val="none" w:sz="0" w:space="0" w:color="auto"/>
        <w:left w:val="none" w:sz="0" w:space="0" w:color="auto"/>
        <w:bottom w:val="none" w:sz="0" w:space="0" w:color="auto"/>
        <w:right w:val="none" w:sz="0" w:space="0" w:color="auto"/>
      </w:divBdr>
    </w:div>
    <w:div w:id="2120055772">
      <w:bodyDiv w:val="1"/>
      <w:marLeft w:val="0"/>
      <w:marRight w:val="0"/>
      <w:marTop w:val="0"/>
      <w:marBottom w:val="0"/>
      <w:divBdr>
        <w:top w:val="none" w:sz="0" w:space="0" w:color="auto"/>
        <w:left w:val="none" w:sz="0" w:space="0" w:color="auto"/>
        <w:bottom w:val="none" w:sz="0" w:space="0" w:color="auto"/>
        <w:right w:val="none" w:sz="0" w:space="0" w:color="auto"/>
      </w:divBdr>
    </w:div>
    <w:div w:id="2120568793">
      <w:bodyDiv w:val="1"/>
      <w:marLeft w:val="0"/>
      <w:marRight w:val="0"/>
      <w:marTop w:val="0"/>
      <w:marBottom w:val="0"/>
      <w:divBdr>
        <w:top w:val="none" w:sz="0" w:space="0" w:color="auto"/>
        <w:left w:val="none" w:sz="0" w:space="0" w:color="auto"/>
        <w:bottom w:val="none" w:sz="0" w:space="0" w:color="auto"/>
        <w:right w:val="none" w:sz="0" w:space="0" w:color="auto"/>
      </w:divBdr>
    </w:div>
    <w:div w:id="2120906718">
      <w:bodyDiv w:val="1"/>
      <w:marLeft w:val="0"/>
      <w:marRight w:val="0"/>
      <w:marTop w:val="0"/>
      <w:marBottom w:val="0"/>
      <w:divBdr>
        <w:top w:val="none" w:sz="0" w:space="0" w:color="auto"/>
        <w:left w:val="none" w:sz="0" w:space="0" w:color="auto"/>
        <w:bottom w:val="none" w:sz="0" w:space="0" w:color="auto"/>
        <w:right w:val="none" w:sz="0" w:space="0" w:color="auto"/>
      </w:divBdr>
    </w:div>
    <w:div w:id="2134975432">
      <w:bodyDiv w:val="1"/>
      <w:marLeft w:val="0"/>
      <w:marRight w:val="0"/>
      <w:marTop w:val="0"/>
      <w:marBottom w:val="0"/>
      <w:divBdr>
        <w:top w:val="none" w:sz="0" w:space="0" w:color="auto"/>
        <w:left w:val="none" w:sz="0" w:space="0" w:color="auto"/>
        <w:bottom w:val="none" w:sz="0" w:space="0" w:color="auto"/>
        <w:right w:val="none" w:sz="0" w:space="0" w:color="auto"/>
      </w:divBdr>
    </w:div>
    <w:div w:id="21454618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comments" Target="comments.xml"/><Relationship Id="rId12" Type="http://schemas.openxmlformats.org/officeDocument/2006/relationships/hyperlink" Target="http://kelpwatch.org" TargetMode="External"/><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glossaryDocument" Target="glossary/document.xml"/><Relationship Id="rId5" Type="http://schemas.openxmlformats.org/officeDocument/2006/relationships/footnotes" Target="footnotes.xml"/><Relationship Id="rId15" Type="http://schemas.openxmlformats.org/officeDocument/2006/relationships/image" Target="media/image4.png"/><Relationship Id="rId23" Type="http://schemas.microsoft.com/office/2011/relationships/people" Target="people.xml"/><Relationship Id="rId10" Type="http://schemas.microsoft.com/office/2018/08/relationships/commentsExtensible" Target="commentsExtensible.xml"/><Relationship Id="rId19" Type="http://schemas.openxmlformats.org/officeDocument/2006/relationships/image" Target="media/image8.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3.png"/><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A76B245-1F31-49DD-9AB1-643CE277A1FC}"/>
      </w:docPartPr>
      <w:docPartBody>
        <w:p w:rsidR="004B3343" w:rsidRDefault="00213B56">
          <w:r w:rsidRPr="009D2947">
            <w:rPr>
              <w:rStyle w:val="PlaceholderText"/>
            </w:rPr>
            <w:t>Click or tap here to enter text.</w:t>
          </w:r>
        </w:p>
      </w:docPartBody>
    </w:docPart>
    <w:docPart>
      <w:docPartPr>
        <w:name w:val="41408F84A199455494B6447CD89A833B"/>
        <w:category>
          <w:name w:val="General"/>
          <w:gallery w:val="placeholder"/>
        </w:category>
        <w:types>
          <w:type w:val="bbPlcHdr"/>
        </w:types>
        <w:behaviors>
          <w:behavior w:val="content"/>
        </w:behaviors>
        <w:guid w:val="{D2EDD233-B658-4683-A5DC-A55DABCB6EFD}"/>
      </w:docPartPr>
      <w:docPartBody>
        <w:p w:rsidR="004B3343" w:rsidRDefault="00213B56" w:rsidP="00213B56">
          <w:pPr>
            <w:pStyle w:val="41408F84A199455494B6447CD89A833B"/>
          </w:pPr>
          <w:r w:rsidRPr="009D294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3B56"/>
    <w:rsid w:val="00213B56"/>
    <w:rsid w:val="00360A59"/>
    <w:rsid w:val="004B3343"/>
    <w:rsid w:val="00554838"/>
    <w:rsid w:val="00950FA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13B56"/>
    <w:rPr>
      <w:color w:val="808080"/>
    </w:rPr>
  </w:style>
  <w:style w:type="paragraph" w:customStyle="1" w:styleId="41408F84A199455494B6447CD89A833B">
    <w:name w:val="41408F84A199455494B6447CD89A833B"/>
    <w:rsid w:val="00213B5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C64DF41-365A-4443-908E-55013A08C212}">
  <we:reference id="wa104382081" version="1.55.1.0" store="en-US" storeType="OMEX"/>
  <we:alternateReferences>
    <we:reference id="wa104382081" version="1.55.1.0" store="en-US" storeType="OMEX"/>
  </we:alternateReferences>
  <we:properties>
    <we:property name="MENDELEY_CITATIONS" value="[{&quot;citationID&quot;:&quot;MENDELEY_CITATION_f387528e-f0e1-4828-a388-ccdc6b698307&quot;,&quot;properties&quot;:{&quot;noteIndex&quot;:0},&quot;isEdited&quot;:false,&quot;manualOverride&quot;:{&quot;isManuallyOverridden&quot;:false,&quot;citeprocText&quot;:&quot;(Costanza et al., 2014; Cuba et al., 2022)&quot;,&quot;manualOverrideText&quot;:&quot;&quot;},&quot;citationTag&quot;:&quot;MENDELEY_CITATION_v3_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&quot;,&quot;citationItems&quot;:[{&quot;id&quot;:&quot;6e531eb9-9de1-3c8f-9f95-ad8563a15847&quot;,&quot;itemData&quot;:{&quot;type&quot;:&quot;article-journal&quot;,&quot;id&quot;:&quot;6e531eb9-9de1-3c8f-9f95-ad8563a15847&quot;,&quot;title&quot;:&quot;Ecosystem Services Provided by Kelp Forests of the Humboldt Current System: A Comprehensive Review&quot;,&quot;author&quot;:[{&quot;family&quot;:&quot;Cuba&quot;,&quot;given&quot;:&quot;Diego&quot;,&quot;parse-names&quot;:false,&quot;dropping-particle&quot;:&quot;&quot;,&quot;non-dropping-particle&quot;:&quot;&quot;},{&quot;family&quot;:&quot;Guardia-Luzon&quot;,&quot;given&quot;:&quot;Katerin&quot;,&quot;parse-names&quot;:false,&quot;dropping-particle&quot;:&quot;&quot;,&quot;non-dropping-particle&quot;:&quot;&quot;},{&quot;family&quot;:&quot;Cevallos&quot;,&quot;given&quot;:&quot;Bruno&quot;,&quot;parse-names&quot;:false,&quot;dropping-particle&quot;:&quot;&quot;,&quot;non-dropping-particle&quot;:&quot;&quot;},{&quot;family&quot;:&quot;Ramos-Larico&quot;,&quot;given&quot;:&quot;Sabrina&quot;,&quot;parse-names&quot;:false,&quot;dropping-particle&quot;:&quot;&quot;,&quot;non-dropping-particle&quot;:&quot;&quot;},{&quot;family&quot;:&quot;Neira&quot;,&quot;given&quot;:&quot;Eva&quot;,&quot;parse-names&quot;:false,&quot;dropping-particle&quot;:&quot;&quot;,&quot;non-dropping-particle&quot;:&quot;&quot;},{&quot;family&quot;:&quot;Pons&quot;,&quot;given&quot;:&quot;Alejandro&quot;,&quot;parse-names&quot;:false,&quot;dropping-particle&quot;:&quot;&quot;,&quot;non-dropping-particle&quot;:&quot;&quot;},{&quot;family&quot;:&quot;Avila-Peltroche&quot;,&quot;given&quot;:&quot;Jose&quot;,&quot;parse-names&quot;:false,&quot;dropping-particle&quot;:&quot;&quot;,&quot;non-dropping-particle&quot;:&quot;&quot;}],&quot;container-title&quot;:&quot;Coasts&quot;,&quot;DOI&quot;:&quot;10.3390/coasts2040013&quot;,&quot;issued&quot;:{&quot;date-parts&quot;:[[2022,10,24]]},&quot;page&quot;:&quot;259-277&quot;,&quot;abstract&quot;:&quot;Marine ecosystems such as kelp are gaining recognition for providing ecosystem services (ES) along the coastal regions worldwide. Here, we synthesize information from the last four decades of research on the structure, functioning and threats of kelp forests, and the ES they provide in the Humboldt Current System (HCS) where information is scarce. The SALSA (Search, Appraisal, Synthesis and Analysis) framework was used for the literature survey and review. From 86 selected articles, only 4 directly discussed kelp ES in Chile. Supporting services-related articles were the most prevalent (n = 59), followed by provisioning (n = 19), regulating (n = 3) and cultural services (n = 1). ES-related research was mostly conducted in Chile (n = 77). Studies in Peru (n = 5), and in Chile and Peru at same time (n = 4) were scarce. Our search also showed that Lessonia trabeculata presented the highest number of associated taxa (n = 213), followed closely by M. pyrifera (n = 210). However, the number of phyla reported was higher in M. pyrifera (n = 17) than in the Lessonia species (n = 7–13). Natural and anthropic impacts on the biodiversity of kelp forests using novel technologies would facilitate the quantitative study and economic valuations of the services provided by these ecosystems at the Humboldt Current System.&quot;,&quot;publisher&quot;:&quot;MDPI AG&quot;,&quot;issue&quot;:&quot;4&quot;,&quot;volume&quot;:&quot;2&quot;,&quot;container-title-short&quot;:&quot;&quot;},&quot;isTemporary&quot;:false},{&quot;id&quot;:&quot;a3c17627-c7cf-3ef5-bced-a13a5d5e984e&quot;,&quot;itemData&quot;:{&quot;type&quot;:&quot;article-journal&quot;,&quot;id&quot;:&quot;a3c17627-c7cf-3ef5-bced-a13a5d5e984e&quot;,&quot;title&quot;:&quot;Changes in the global value of ecosystem services&quot;,&quot;author&quot;:[{&quot;family&quot;:&quot;Costanza&quot;,&quot;given&quot;:&quot;Robert&quot;,&quot;parse-names&quot;:false,&quot;dropping-particle&quot;:&quot;&quot;,&quot;non-dropping-particle&quot;:&quot;&quot;},{&quot;family&quot;:&quot;Groot&quot;,&quot;given&quot;:&quot;Rudolf&quot;,&quot;parse-names&quot;:false,&quot;dropping-particle&quot;:&quot;&quot;,&quot;non-dropping-particle&quot;:&quot;de&quot;},{&quot;family&quot;:&quot;Sutton&quot;,&quot;given&quot;:&quot;Paul&quot;,&quot;parse-names&quot;:false,&quot;dropping-particle&quot;:&quot;&quot;,&quot;non-dropping-particle&quot;:&quot;&quot;},{&quot;family&quot;:&quot;Ploeg&quot;,&quot;given&quot;:&quot;Sander&quot;,&quot;parse-names&quot;:false,&quot;dropping-particle&quot;:&quot;&quot;,&quot;non-dropping-particle&quot;:&quot;van der&quot;},{&quot;family&quot;:&quot;Anderson&quot;,&quot;given&quot;:&quot;Sharolyn J.&quot;,&quot;parse-names&quot;:false,&quot;dropping-particle&quot;:&quot;&quot;,&quot;non-dropping-particle&quot;:&quot;&quot;},{&quot;family&quot;:&quot;Kubiszewski&quot;,&quot;given&quot;:&quot;Ida&quot;,&quot;parse-names&quot;:false,&quot;dropping-particle&quot;:&quot;&quot;,&quot;non-dropping-particle&quot;:&quot;&quot;},{&quot;family&quot;:&quot;Farber&quot;,&quot;given&quot;:&quot;Stephen&quot;,&quot;parse-names&quot;:false,&quot;dropping-particle&quot;:&quot;&quot;,&quot;non-dropping-particle&quot;:&quot;&quot;},{&quot;family&quot;:&quot;Turner&quot;,&quot;given&quot;:&quot;R. Kerry&quot;,&quot;parse-names&quot;:false,&quot;dropping-particle&quot;:&quot;&quot;,&quot;non-dropping-particle&quot;:&quot;&quot;}],&quot;container-title&quot;:&quot;Global Environmental Change&quot;,&quot;DOI&quot;:&quot;10.1016/j.gloenvcha.2014.04.002&quot;,&quot;ISSN&quot;:&quot;09593780&quot;,&quot;URL&quot;:&quot;http://dx.doi.org/10.1016/j.gloenvcha.2014.04.002&quot;,&quot;issued&quot;:{&quot;date-parts&quot;:[[2014]]},&quot;page&quot;:&quot;152-158&quot;,&quot;abstract&quot;:&quot;In 1997, the global value of ecosystem services was estimated to average $33. trillion/yr in 1995 $US ($46. trillion/yr in 2007 $US). In this paper, we provide an updated estimate based on updated unit ecosystem service values and land use change estimates between 1997 and 2011. We also address some of the critiques of the 1997 paper. Using the same methods as in the 1997 paper but with updated data, the estimate for the total global ecosystem services in 2011 is $125. trillion/yr (assuming updated unit values and changes to biome areas) and $145. trillion/yr (assuming only unit values changed), both in 2007 $US. From this we estimated the loss of eco-services from 1997 to 2011 due to land use change at $4.3-20.2. trillion/yr, depending on which unit values are used. Global estimates expressed in monetary accounting units, such as this, are useful to highlight the magnitude of eco-services, but have no specific decision-making context. However, the underlying data and models can be applied at multiple scales to assess changes resulting from various scenarios and policies. We emphasize that valuation of eco-services (in whatever units) is not the same as commodification or privatization. Many eco-services are best considered public goods or common pool resources, so conventional markets are often not the best institutional frameworks to manage them. However, these services must be (and are being) valued, and we need new, common asset institutions to better take these values into account. © 2014 Elsevier Ltd.&quot;,&quot;publisher&quot;:&quot;Elsevier Ltd&quot;,&quot;issue&quot;:&quot;1&quot;,&quot;volume&quot;:&quot;26&quot;,&quot;container-title-short&quot;:&quot;&quot;},&quot;isTemporary&quot;:false}]},{&quot;citationID&quot;:&quot;MENDELEY_CITATION_e7eab6a7-069c-4f90-a372-98f110dd1e50&quot;,&quot;properties&quot;:{&quot;noteIndex&quot;:0},&quot;isEdited&quot;:false,&quot;manualOverride&quot;:{&quot;isManuallyOverridden&quot;:false,&quot;citeprocText&quot;:&quot;(Foster et al., 1985; Steneck &amp;#38; Erlandson, 2002)&quot;,&quot;manualOverrideText&quot;:&quot;&quot;},&quot;citationTag&quot;:&quot;MENDELEY_CITATION_v3_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&quot;,&quot;citationItems&quot;:[{&quot;id&quot;:&quot;79100684-ea61-31bf-ae70-da70f47944c5&quot;,&quot;itemData&quot;:{&quot;type&quot;:&quot;book&quot;,&quot;id&quot;:&quot;79100684-ea61-31bf-ae70-da70f47944c5&quot;,&quot;title&quot;:&quot;The Ecology of Giant Kelp Forests in California: A Community Profile&quot;,&quot;author&quot;:[{&quot;family&quot;:&quot;Foster&quot;,&quot;given&quot;:&quot;M S&quot;,&quot;parse-names&quot;:false,&quot;dropping-particle&quot;:&quot;&quot;,&quot;non-dropping-particle&quot;:&quot;&quot;},{&quot;family&quot;:&quot;Schiel&quot;,&quot;given&quot;:&quot;D R&quot;,&quot;parse-names&quot;:false,&quot;dropping-particle&quot;:&quot;&quot;,&quot;non-dropping-particle&quot;:&quot;&quot;},{&quot;family&quot;:&quot;(U.S.)&quot;,&quot;given&quot;:&quot;National Coastal Ecosystems Team&quot;,&quot;parse-names&quot;:false,&quot;dropping-particle&quot;:&quot;&quot;,&quot;non-dropping-particle&quot;:&quot;&quot;}],&quot;collection-title&quot;:&quot;Biological report&quot;,&quot;URL&quot;:&quot;https://books.google.com/books?id=7t0UzwEACAAJ&quot;,&quot;issued&quot;:{&quot;date-parts&quot;:[[1985]]},&quot;publisher&quot;:&quot;U.S. Fish and Wildlife Service&quot;,&quot;container-title-short&quot;:&quot;&quot;},&quot;isTemporary&quot;:false},{&quot;id&quot;:&quot;57a29e0d-e7a3-380b-81f5-4b2c96715a8d&quot;,&quot;itemData&quot;:{&quot;type&quot;:&quot;article-journal&quot;,&quot;id&quot;:&quot;57a29e0d-e7a3-380b-81f5-4b2c96715a8d&quot;,&quot;title&quot;:&quot;Kelp Forest Ecosystems : Biodiversity , Stability , Resilience and Future&quot;,&quot;author&quot;:[{&quot;family&quot;:&quot;Steneck&quot;,&quot;given&quot;:&quot;Robert&quot;,&quot;parse-names&quot;:false,&quot;dropping-particle&quot;:&quot;&quot;,&quot;non-dropping-particle&quot;:&quot;&quot;},{&quot;family&quot;:&quot;Erlandson&quot;,&quot;given&quot;:&quot;J M&quot;,&quot;parse-names&quot;:false,&quot;dropping-particle&quot;:&quot;&quot;,&quot;non-dropping-particle&quot;:&quot;&quot;}],&quot;issued&quot;:{&quot;date-parts&quot;:[[2002]]},&quot;container-title-short&quot;:&quot;&quot;},&quot;isTemporary&quot;:false}]},{&quot;citationID&quot;:&quot;MENDELEY_CITATION_21661baa-3504-4086-af7f-2b84da832e2e&quot;,&quot;properties&quot;:{&quot;noteIndex&quot;:0},&quot;isEdited&quot;:false,&quot;manualOverride&quot;:{&quot;isManuallyOverridden&quot;:false,&quot;citeprocText&quot;:&quot;(Cavanaugh et al., 2011; M. I. A. Tegner et al., 1996)&quot;,&quot;manualOverrideText&quot;:&quot;&quot;},&quot;citationTag&quot;:&quot;MENDELEY_CITATION_v3_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&quot;,&quot;citationItems&quot;:[{&quot;id&quot;:&quot;695de25e-5382-377b-b829-b9976a60fd3f&quot;,&quot;itemData&quot;:{&quot;type&quot;:&quot;article-journal&quot;,&quot;id&quot;:&quot;695de25e-5382-377b-b829-b9976a60fd3f&quot;,&quot;title&quot;:&quot;Is there evidence for long-term climatic change in Southern California kelp forests?&quot;,&quot;author&quot;:[{&quot;family&quot;:&quot;Tegner&quot;,&quot;given&quot;:&quot;M I A&quot;,&quot;parse-names&quot;:false,&quot;dropping-particle&quot;:&quot;&quot;,&quot;non-dropping-particle&quot;:&quot;&quot;},{&quot;family&quot;:&quot;Dayton&quot;,&quot;given&quot;:&quot;Paul&quot;,&quot;parse-names&quot;:false,&quot;dropping-particle&quot;:&quot;&quot;,&quot;non-dropping-particle&quot;:&quot;&quot;},{&quot;family&quot;:&quot;Eedwards&quot;,&quot;given&quot;:&quot;Peter&quot;,&quot;parse-names&quot;:false,&quot;dropping-particle&quot;:&quot;&quot;,&quot;non-dropping-particle&quot;:&quot;&quot;},{&quot;family&quot;:&quot;Riser&quot;,&quot;given&quot;:&quot;Kristin&quot;,&quot;parse-names&quot;:false,&quot;dropping-particle&quot;:&quot;&quot;,&quot;non-dropping-particle&quot;:&quot;&quot;}],&quot;container-title&quot;:&quot;California Cooperative Oceanic Fisheries Investigations Reports&quot;,&quot;issued&quot;:{&quot;date-parts&quot;:[[1996,1,1]]},&quot;volume&quot;:&quot;37&quot;,&quot;container-title-short&quot;:&quot;&quot;},&quot;isTemporary&quot;:false},{&quot;id&quot;:&quot;226a95e5-ac6a-3f05-8243-a9be20e25e7f&quot;,&quot;itemData&quot;:{&quot;type&quot;:&quot;article-journal&quot;,&quot;id&quot;:&quot;226a95e5-ac6a-3f05-8243-a9be20e25e7f&quot;,&quot;title&quot;:&quot;Environmental controls of giant-kelp biomass in the Santa Barbara Channel, California&quot;,&quot;author&quot;:[{&quot;family&quot;:&quot;Cavanaugh&quot;,&quot;given&quot;:&quot;Kyle C.&quot;,&quot;parse-names&quot;:false,&quot;dropping-particle&quot;:&quot;&quot;,&quot;non-dropping-particle&quot;:&quot;&quot;},{&quot;family&quot;:&quot;Siegel&quot;,&quot;given&quot;:&quot;David A.&quot;,&quot;parse-names&quot;:false,&quot;dropping-particle&quot;:&quot;&quot;,&quot;non-dropping-particle&quot;:&quot;&quot;},{&quot;family&quot;:&quot;Reed&quot;,&quot;given&quot;:&quot;Daniel C.&quot;,&quot;parse-names&quot;:false,&quot;dropping-particle&quot;:&quot;&quot;,&quot;non-dropping-particle&quot;:&quot;&quot;},{&quot;family&quot;:&quot;Dennison&quot;,&quot;given&quot;:&quot;Philip E.&quot;,&quot;parse-names&quot;:false,&quot;dropping-particle&quot;:&quot;&quot;,&quot;non-dropping-particle&quot;:&quot;&quot;}],&quot;container-title&quot;:&quot;Marine Ecology Progress Series&quot;,&quot;container-title-short&quot;:&quot;Mar Ecol Prog Ser&quot;,&quot;DOI&quot;:&quot;10.3354/meps09141&quot;,&quot;ISBN&quot;:&quot;0171-8630&quot;,&quot;ISSN&quot;:&quot;01718630&quot;,&quot;issued&quot;:{&quot;date-parts&quot;:[[2011]]},&quot;page&quot;:&quot;1-17&quot;,&quot;abstract&quot;:&quot;Synthesizing long-term observations at multiple scales is vital for understanding the environmental drivers of ecosystem dynamics. We assessed the role of several environmental drivers in explaining temporal and spatial patterns in the abundance of giant kelp Macrocystis pyrifera in the Santa Barbara Channel between 1984 and 2009. We developed a novel method for estimating the canopy biomass of giant kelp from Landsat 5 Thematic Mapper satellite imagery, which allowed us to examine the dynamics of giant-kelp biomass on spatial scales ranging from 100s of m 2 to 100s of km 2 and temporal scales ranging from several weeks to 25 yr. Comparisons of changes in canopy biomass with oceanographic and climatic data revealed that winter losses of regional kelp canopy biomass were positively correlated with significant wave height (r 2 = 0.50), while spring recoveries were negatively correlated with sea surface temperature (r 2 = 0.30; used as a proxy for nutrient availability). On interannual timescales, regional kelp-canopy biomass lagged the variations in wave heights, sea surface temperatures, and the North Pacific Gyre Oscillation index by 3 yr, indicating that these factors affect cycles of kelp recruitment and mortality. Results from cluster analysis showed that the response of kelp biomass to environmental conditions varied among different subregions of the Santa Barbara Channel. The dynamics of kelp biomass in exposed regions were related to wave disturbance, while kelp dynamics in sheltered regions tracked sea surface temperatures more closely. These results depict a high level of regional heterogeneity in the biomass dynamics of this important foundation species. ¬© Inter-Research 2011.&quot;,&quot;volume&quot;:&quot;429&quot;},&quot;isTemporary&quot;:false}]},{&quot;citationID&quot;:&quot;MENDELEY_CITATION_03594d93-f1eb-47e8-8a0a-94737082ea36&quot;,&quot;properties&quot;:{&quot;noteIndex&quot;:0},&quot;isEdited&quot;:false,&quot;manualOverride&quot;:{&quot;isManuallyOverridden&quot;:false,&quot;citeprocText&quot;:&quot;(Graham et al., 2007)&quot;,&quot;manualOverrideText&quot;:&quot;&quot;},&quot;citationTag&quot;:&quot;MENDELEY_CITATION_v3_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&quot;,&quot;citationItems&quot;:[{&quot;id&quot;:&quot;e977a21c-fbca-373d-a777-616f4896ba70&quot;,&quot;itemData&quot;:{&quot;type&quot;:&quot;article-journal&quot;,&quot;id&quot;:&quot;e977a21c-fbca-373d-a777-616f4896ba70&quot;,&quot;title&quot;:&quot;Global Ecology of the Giant Kelp Macrocystis: From Ecotypes to Ecosystems&quot;,&quot;author&quot;:[{&quot;family&quot;:&quot;Graham&quot;,&quot;given&quot;:&quot;Michael H.&quot;,&quot;parse-names&quot;:false,&quot;dropping-particle&quot;:&quot;&quot;,&quot;non-dropping-particle&quot;:&quot;&quot;},{&quot;family&quot;:&quot;Vásquez&quot;,&quot;given&quot;:&quot;Julio A.&quot;,&quot;parse-names&quot;:false,&quot;dropping-particle&quot;:&quot;&quot;,&quot;non-dropping-particle&quot;:&quot;&quot;},{&quot;family&quot;:&quot;Buschmann&quot;,&quot;given&quot;:&quot;Alejandro H.&quot;,&quot;parse-names&quot;:false,&quot;dropping-particle&quot;:&quot;&quot;,&quot;non-dropping-particle&quot;:&quot;&quot;}],&quot;container-title&quot;:&quot;Oceanography and Marine Biology: An Annual Review&quot;,&quot;ISBN&quot;:&quot;1420050931&quot;,&quot;ISSN&quot;:&quot;00783218&quot;,&quot;URL&quot;:&quot;http://search.ebscohost.com/login.aspx?direct=true&amp;AuthType=ip,uid&amp;db=aph&amp;AN=J0E127208099411&amp;site=ehost-live&amp;scope=site&quot;,&quot;issued&quot;:{&quot;date-parts&quot;:[[2007]]},&quot;page&quot;:&quot;39-88&quot;,&quot;abstract&quot;:&quot;The giant kelp Macrocystis is the world’s largest benthic organism and most widely distributed kelp taxon, serving as the foundation for diverse and energy-rich habitats that are of great ecological and economical importance. Although the basic and applied literature on Macro- cystis is extensive and multinational, studies of large Macrocystis forests in the northeastern Pacific have received the greatest attention. This review synthesises the existing Macrocystis literature into a more global perspective. During the last 20 yr, the primary literature has shifted from descriptive and experimental studies of local Macrocystis distribution, abundance and population and commu- nity structure (e.g., competition and herbivory) to comprehensive investigations of Macrocystis life history, dispersal, recruitment, physiology and broad-scale variability in population and community processes. Ample evidence now suggests that the genus is monospecific. Due to its highly variable physiology and life history, Macrocystis occupies a wide variety of environments (intertidal to 60+ m, boreal to warm temperate) and sporophytes take on a variety of morphological forms. Macrocystis sporophytes are highly responsive to environmental variability, resulting in differential population dynamics and effects of Macrocystis on its local environment. Within the large subtidal giant kelp forests of southern California, Macrocystis sporophytes live long, form extensive surface canopies that shade the substratum and dampen currents, and produce and retain copious amounts of reproductive propagules. The majority of subtidal Macrocystis populations worldwide, however, are small, narrow, fringing forests that are productive and modify environmental resources (e.g., light), yet are more dynamic than their large southern California counterparts with local recruitment probably resulting from remote propagule production. When intertidal, Macrocystis populations exhibit vegetative propagation. Growth of high-latitude Macrocystis sporophytes is seasonal, coin- cident with temporal variability in insolation, whereas growth at low latitudes tracks more episodic variability in nutrient delivery. Although Macrocystis habitat and energy provision varies with such ecotypic variability in morphology and productivity, the few available studies indicate that Macrocystis -associated communities are universally diverse and productive. Furthermore, temporal and spatial variability in the structure and dynamics of these systems appears to be driven by processes that regulate Macrocystis distribution, abundance and productivity, rather than the con- sumptive processes that make some other kelp systems vulnerable to overexploitation. This global synthesis suggests that the great plasticity in Macrocystis form and function is a key determinant of the great global ecological success of Macrocystis&quot;,&quot;volume&quot;:&quot;45&quot;,&quot;container-title-short&quot;:&quot;&quot;},&quot;isTemporary&quot;:false}]},{&quot;citationID&quot;:&quot;MENDELEY_CITATION_8624e0f0-b7a5-45f9-8514-a7fe69841b4f&quot;,&quot;properties&quot;:{&quot;noteIndex&quot;:0},&quot;isEdited&quot;:false,&quot;manualOverride&quot;:{&quot;isManuallyOverridden&quot;:false,&quot;citeprocText&quot;:&quot;(Todd et al., 2019)&quot;,&quot;manualOverrideText&quot;:&quot;&quot;},&quot;citationTag&quot;:&quot;MENDELEY_CITATION_v3_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&quot;,&quot;citationItems&quot;:[{&quot;id&quot;:&quot;1188297e-c8b3-3aee-9a26-c0956dd8249a&quot;,&quot;itemData&quot;:{&quot;type&quot;:&quot;article-journal&quot;,&quot;id&quot;:&quot;1188297e-c8b3-3aee-9a26-c0956dd8249a&quot;,&quot;title&quot;:&quot;Towards an urban marine ecology: characterizing the drivers, patterns and processes of marine ecosystems in coastal cities&quot;,&quot;author&quot;:[{&quot;family&quot;:&quot;Todd&quot;,&quot;given&quot;:&quot;Peter A.&quot;,&quot;parse-names&quot;:false,&quot;dropping-particle&quot;:&quot;&quot;,&quot;non-dropping-particle&quot;:&quot;&quot;},{&quot;family&quot;:&quot;Heery&quot;,&quot;given&quot;:&quot;Eliza C.&quot;,&quot;parse-names&quot;:false,&quot;dropping-particle&quot;:&quot;&quot;,&quot;non-dropping-particle&quot;:&quot;&quot;},{&quot;family&quot;:&quot;Loke&quot;,&quot;given&quot;:&quot;Lynette H.L.&quot;,&quot;parse-names&quot;:false,&quot;dropping-particle&quot;:&quot;&quot;,&quot;non-dropping-particle&quot;:&quot;&quot;},{&quot;family&quot;:&quot;Thurstan&quot;,&quot;given&quot;:&quot;Ruth H.&quot;,&quot;parse-names&quot;:false,&quot;dropping-particle&quot;:&quot;&quot;,&quot;non-dropping-particle&quot;:&quot;&quot;},{&quot;family&quot;:&quot;Kotze&quot;,&quot;given&quot;:&quot;D. Johan&quot;,&quot;parse-names&quot;:false,&quot;dropping-particle&quot;:&quot;&quot;,&quot;non-dropping-particle&quot;:&quot;&quot;},{&quot;family&quot;:&quot;Swan&quot;,&quot;given&quot;:&quot;Christopher&quot;,&quot;parse-names&quot;:false,&quot;dropping-particle&quot;:&quot;&quot;,&quot;non-dropping-particle&quot;:&quot;&quot;}],&quot;container-title&quot;:&quot;Oikos&quot;,&quot;DOI&quot;:&quot;10.1111/oik.05946&quot;,&quot;ISSN&quot;:&quot;16000706&quot;,&quot;issued&quot;:{&quot;date-parts&quot;:[[2019,9,1]]},&quot;page&quot;:&quot;1215-1242&quot;,&quot;abstract&quot;:&quot;Human population density within 100 km of the sea is approximately three times higher than the global average. People in this zone are concentrated in coastal cities that are hubs for transport and trade – which transform the marine environment. Here, we review the impacts of three interacting drivers of marine urbanization (resource exploitation, pollution pathways and ocean sprawl) and discuss key characteristics that are symptomatic of urban marine ecosystems. Current evidence suggests these systems comprise spatially heterogeneous mosaics with respect to artificial structures, pollutants and community composition, while also undergoing biotic homogenization over time. Urban marine ecosystem dynamics are often influenced by several commonly observed patterns and processes, including the loss of foundation species, changes in biodiversity and productivity, and the establishment of ruderal species, synanthropes and novel assemblages. We discuss potential urban acclimatization and adaptation among marine taxa, interactive effects of climate change and marine urbanization, and ecological engineering strategies for enhancing urban marine ecosystems. By assimilating research findings across disparate disciplines, we aim to build the groundwork for urban marine ecology – a nascent field; we also discuss research challenges and future directions for this new field as it advances and matures. Ultimately, all sides of coastal city design: architecture, urban planning and civil and municipal engineering, will need to prioritize the marine environment if negative effects of urbanization are to be minimized. In particular, planning strategies that account for the interactive effects of urban drivers and accommodate complex system dynamics could enhance the ecological and human functions of future urban marine ecosystems.&quot;,&quot;publisher&quot;:&quot;Blackwell Publishing Ltd&quot;,&quot;issue&quot;:&quot;9&quot;,&quot;volume&quot;:&quot;128&quot;,&quot;container-title-short&quot;:&quot;&quot;},&quot;isTemporary&quot;:false}]},{&quot;citationID&quot;:&quot;MENDELEY_CITATION_4b52b74a-62cb-424a-8d1b-7fe995f1d010&quot;,&quot;properties&quot;:{&quot;noteIndex&quot;:0},&quot;isEdited&quot;:false,&quot;manualOverride&quot;:{&quot;isManuallyOverridden&quot;:false,&quot;citeprocText&quot;:&quot;(Duggins et al., 1990; Elsmore et al., 2023; Gutierrez et al., 2006; Peteiro, 2018; Peters et al., 2019)&quot;,&quot;manualOverrideText&quot;:&quot;&quot;},&quot;citationTag&quot;:&quot;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&quot;,&quot;citationItems&quot;:[{&quot;id&quot;:&quot;896a0f5a-5e15-3615-a393-1d6d34c9ab45&quot;,&quot;itemData&quot;:{&quot;type&quot;:&quot;article-journal&quot;,&quot;id&quot;:&quot;896a0f5a-5e15-3615-a393-1d6d34c9ab45&quot;,&quot;title&quot;:&quot;Ecology of understory kelp environments. II. Effects of kelps on recruitment of benthic invertebrates&quot;,&quot;author&quot;:[{&quot;family&quot;:&quot;Duggins&quot;,&quot;given&quot;:&quot;David O&quot;,&quot;parse-names&quot;:false,&quot;dropping-particle&quot;:&quot;&quot;,&quot;non-dropping-particle&quot;:&quot;&quot;},{&quot;family&quot;:&quot;Eckman&quot;,&quot;given&quot;:&quot;James E&quot;,&quot;parse-names&quot;:false,&quot;dropping-particle&quot;:&quot;&quot;,&quot;non-dropping-particle&quot;:&quot;&quot;},{&quot;family&quot;:&quot;Sewell&quot;,&quot;given&quot;:&quot;Amy T&quot;,&quot;parse-names&quot;:false,&quot;dropping-particle&quot;:&quot;&quot;,&quot;non-dropping-particle&quot;:&quot;&quot;}],&quot;container-title&quot;:&quot;Journal of Experimental Marine Biology and Ecology&quot;,&quot;container-title-short&quot;:&quot;J Exp Mar Biol Ecol&quot;,&quot;DOI&quot;:&quot;https://doi.org/10.1016/0022-0981(90)90109-P&quot;,&quot;ISSN&quot;:&quot;0022-0981&quot;,&quot;URL&quot;:&quot;https://www.sciencedirect.com/science/article/pii/002209819090109P&quot;,&quot;issued&quot;:{&quot;date-parts&quot;:[[1990]]},&quot;page&quot;:&quot;27-45&quot;,&quot;abstract&quot;:&quot;Previous studies demonstrated that understory kelps altered rates of mass and particulate transport beneath kelp canopies. This study examined the implications of these physical effects, plus shading by canopies, on the recruitment of four taxa of benthic invertebrates. Using field manipulations of understory kelp density and substratum orientation, we examined the effect of kelps on invertebrate recruitment and assessed the mechanisms involved. These mechanisms included reduced flow, increased sedimentation, reduced light intensity and reduced microalgal cover. All effects were significant to recruitment, but their relative importance varied among taxa. Two species examined, the serpulid polychaete Pseudochitinopoma occidental (Bush) and the cheilostome bryozoan Membranipora membranacea (Linnaeus) have long-lived planktonic larvae. Kelp canopies significantly affected recruitment of these two species, but in different ways. Pseudochitinopoma recruitment was reduced by sedimentation and light but was unaffected by ambient flow directly. Recruitment of Membranipora exhibited patterns consistent with that of passive transport of larvae with higher recruitment in high flow, no-kelp environments. Its recruitment was reduced by higher sedimentation beneath canopies, but showed no response to changes in light intensity. Spirorbid polychaetes have short planktonic phases of unknown durations. Kelps significantly affected their recruitment but difference in recruitment rates between kelp-covered and exposed substrata varied in direction with season. Spirorbid recruitment was reduced by light and high levels of sedimentation, but their recruitment patterns were unaffected by ambient flow directly. The cyclostome bryozoan Tubulipora sp. has a very short planktonic period (seconds to minutes) and factors affecting its recruitment were consequently difficult to decipher. It apparently responded negatively to higher light intensity and increased sedimentation. The effects of kelp canopies on recruitment depend on the complex interaction of these variables.&quot;,&quot;issue&quot;:&quot;1&quot;,&quot;volume&quot;:&quot;143&quot;},&quot;isTemporary&quot;:false},{&quot;id&quot;:&quot;9c33e86f-4c7e-3820-9444-5e3dc9b2227f&quot;,&quot;itemData&quot;:{&quot;type&quot;:&quot;chapter&quot;,&quot;id&quot;:&quot;9c33e86f-4c7e-3820-9444-5e3dc9b2227f&quot;,&quot;title&quot;:&quot;Alginate Production from Marine Macroalgae, with Emphasis on Kelp Farming&quot;,&quot;author&quot;:[{&quot;family&quot;:&quot;Peteiro&quot;,&quot;given&quot;:&quot;César&quot;,&quot;parse-names&quot;:false,&quot;dropping-particle&quot;:&quot;&quot;,&quot;non-dropping-particle&quot;:&quot;&quot;}],&quot;DOI&quot;:&quot;10.1007/978-981-10-6910-9_2&quot;,&quot;ISBN&quot;:&quot;978-981-10-6909-3&quot;,&quot;issued&quot;:{&quot;date-parts&quot;:[[2018,1,1]]},&quot;page&quot;:&quot;27-66&quot;,&quot;container-title-short&quot;:&quot;&quot;},&quot;isTemporary&quot;:false},{&quot;id&quot;:&quot;9a759eb9-f4e6-3043-a0ee-3277c2b68bed&quot;,&quot;itemData&quot;:{&quot;type&quot;:&quot;article-journal&quot;,&quot;id&quot;:&quot;9a759eb9-f4e6-3043-a0ee-3277c2b68bed&quot;,&quot;title&quot;:&quot;Wave damping by giant kelp, Macrocystis pyrifera&quot;,&quot;author&quot;:[{&quot;family&quot;:&quot;Elsmore&quot;,&quot;given&quot;:&quot;Kristen&quot;,&quot;parse-names&quot;:false,&quot;dropping-particle&quot;:&quot;&quot;,&quot;non-dropping-particle&quot;:&quot;&quot;},{&quot;family&quot;:&quot;Nickols&quot;,&quot;given&quot;:&quot;Kerry J&quot;,&quot;parse-names&quot;:false,&quot;dropping-particle&quot;:&quot;&quot;,&quot;non-dropping-particle&quot;:&quot;&quot;},{&quot;family&quot;:&quot;Miller&quot;,&quot;given&quot;:&quot;Luke P&quot;,&quot;parse-names&quot;:false,&quot;dropping-particle&quot;:&quot;&quot;,&quot;non-dropping-particle&quot;:&quot;&quot;},{&quot;family&quot;:&quot;Ford&quot;,&quot;given&quot;:&quot;Tom&quot;,&quot;parse-names&quot;:false,&quot;dropping-particle&quot;:&quot;&quot;,&quot;non-dropping-particle&quot;:&quot;&quot;},{&quot;family&quot;:&quot;Denny&quot;,&quot;given&quot;:&quot;Mark W&quot;,&quot;parse-names&quot;:false,&quot;dropping-particle&quot;:&quot;&quot;,&quot;non-dropping-particle&quot;:&quot;&quot;},{&quot;family&quot;:&quot;Gaylord&quot;,&quot;given&quot;:&quot;Brian&quot;,&quot;parse-names&quot;:false,&quot;dropping-particle&quot;:&quot;&quot;,&quot;non-dropping-particle&quot;:&quot;&quot;}],&quot;container-title&quot;:&quot;Annals of Botany&quot;,&quot;container-title-short&quot;:&quot;Ann Bot&quot;,&quot;ISSN&quot;:&quot;0305-7364&quot;,&quot;issued&quot;:{&quot;date-parts&quot;:[[2023]]},&quot;page&quot;:&quot;mcad094&quot;,&quot;publisher&quot;:&quot;Oxford University Press US&quot;},&quot;isTemporary&quot;:false},{&quot;id&quot;:&quot;845ba2ff-2a89-38d1-943b-acc874506d98&quot;,&quot;itemData&quot;:{&quot;type&quot;:&quot;article-journal&quot;,&quot;id&quot;:&quot;845ba2ff-2a89-38d1-943b-acc874506d98&quot;,&quot;title&quot;:&quot;Climate and fishing drive regime shifts in consumer-mediated nutrient cycling in kelp forests&quot;,&quot;author&quot;:[{&quot;family&quot;:&quot;Peters&quot;,&quot;given&quot;:&quot;Joseph R.&quot;,&quot;parse-names&quot;:false,&quot;dropping-particle&quot;:&quot;&quot;,&quot;non-dropping-particle&quot;:&quot;&quot;},{&quot;family&quot;:&quot;Reed&quot;,&quot;given&quot;:&quot;Daniel C.&quot;,&quot;parse-names&quot;:false,&quot;dropping-particle&quot;:&quot;&quot;,&quot;non-dropping-particle&quot;:&quot;&quot;},{&quot;family&quot;:&quot;Burkepile&quot;,&quot;given&quot;:&quot;Deron E.&quot;,&quot;parse-names&quot;:false,&quot;dropping-particle&quot;:&quot;&quot;,&quot;non-dropping-particle&quot;:&quot;&quot;}],&quot;container-title&quot;:&quot;Global Change Biology&quot;,&quot;container-title-short&quot;:&quot;Glob Chang Biol&quot;,&quot;DOI&quot;:&quot;10.1111/gcb.14706&quot;,&quot;ISSN&quot;:&quot;13652486&quot;,&quot;PMID&quot;:&quot;31119829&quot;,&quot;issued&quot;:{&quot;date-parts&quot;:[[2019]]},&quot;page&quot;:&quot;3179-3192&quot;,&quot;abstract&quot;:&quot;Globally, anthropogenic pressures are reducing the abundances of marine species and altering ecosystems through modification of trophic interactions. Yet, consumer declines also disrupt important bottom-up processes, like nutrient recycling, which are critical for ecosystem functioning. Consumer-mediated nutrient dynamics (CND) is now considered a major biogeochemical component of most ecosystems, but lacking long-term studies, it is difficult to predict how CND will respond to accelerating disturbances in the wake of global change. To aid such predictions, we coupled empirical ammonium excretion rates with an 18-year time series of the standing biomass of common benthic macroinvertebrates in southern California kelp forests. This time series of excretion rates encompassed an extended period of extreme ocean warming, disease outbreaks, and the abolishment of fishing at two of our study sites, allowing us to assess kelp forest CND across a wide range of environmental conditions. At their peak, reef invertebrates supplied an average of 18.3 ± 3.0 µmol NH4+ m−2 hr−1 to kelp forests when sea stars were regionally abundant, but dropped to 3.5 ± 1.0 µmol NH4+ m−2 hr−1 following their mass mortality due to disease during a prolonged period of extreme warming. However, a coincident increase in the abundance of the California spiny lobster, Palinurus interupptus (Randall, 1840), likely in response to both reduced fishing and a warmer ocean, compensated for much of the recycled ammonium lost to sea star mortality. Both lobsters and sea stars are widely recognized as key predators that can profoundly influence community structure in benthic marine systems. Our study is the first to demonstrate their importance in nutrient cycling, thus expanding their roles in the ecosystem. Climate change is increasing the frequency and severity of warming events, and rising human populations are intensifying fishing pressure in coastal ecosystems worldwide. Our study documents how these projected global changes can drive regime shifts in CND and fundamentally alter a critical ecosystem function.&quot;,&quot;publisher&quot;:&quot;Blackwell Publishing Ltd&quot;,&quot;issue&quot;:&quot;9&quot;,&quot;volume&quot;:&quot;25&quot;},&quot;isTemporary&quot;:false},{&quot;id&quot;:&quot;dba3b721-2e39-379e-8a45-0be0d0af504f&quot;,&quot;itemData&quot;:{&quot;type&quot;:&quot;article-journal&quot;,&quot;id&quot;:&quot;dba3b721-2e39-379e-8a45-0be0d0af504f&quot;,&quot;title&quot;:&quot;Farming of the giant kelp macrocystis pyrifera in southern Chile for development of novel food products&quot;,&quot;author&quot;:[{&quot;family&quot;:&quot;Gutierrez&quot;,&quot;given&quot;:&quot;Alfonso&quot;,&quot;parse-names&quot;:false,&quot;dropping-particle&quot;:&quot;&quot;,&quot;non-dropping-particle&quot;:&quot;&quot;},{&quot;family&quot;:&quot;Correa&quot;,&quot;given&quot;:&quot;Tomás&quot;,&quot;parse-names&quot;:false,&quot;dropping-particle&quot;:&quot;&quot;,&quot;non-dropping-particle&quot;:&quot;&quot;},{&quot;family&quot;:&quot;Muñoz&quot;,&quot;given&quot;:&quot;Verónica&quot;,&quot;parse-names&quot;:false,&quot;dropping-particle&quot;:&quot;&quot;,&quot;non-dropping-particle&quot;:&quot;&quot;},{&quot;family&quot;:&quot;Santibañez&quot;,&quot;given&quot;:&quot;Alejandro&quot;,&quot;parse-names&quot;:false,&quot;dropping-particle&quot;:&quot;&quot;,&quot;non-dropping-particle&quot;:&quot;&quot;},{&quot;family&quot;:&quot;Marcos&quot;,&quot;given&quot;:&quot;Roberto&quot;,&quot;parse-names&quot;:false,&quot;dropping-particle&quot;:&quot;&quot;,&quot;non-dropping-particle&quot;:&quot;&quot;},{&quot;family&quot;:&quot;Cáceres&quot;,&quot;given&quot;:&quot;Carlos&quot;,&quot;parse-names&quot;:false,&quot;dropping-particle&quot;:&quot;&quot;,&quot;non-dropping-particle&quot;:&quot;&quot;},{&quot;family&quot;:&quot;Buschmann&quot;,&quot;given&quot;:&quot;Alejandro H.&quot;,&quot;parse-names&quot;:false,&quot;dropping-particle&quot;:&quot;&quot;,&quot;non-dropping-particle&quot;:&quot;&quot;}],&quot;container-title&quot;:&quot;Journal of Applied Phycology&quot;,&quot;container-title-short&quot;:&quot;J Appl Phycol&quot;,&quot;DOI&quot;:&quot;10.1007/s10811-006-9025-y&quot;,&quot;ISSN&quot;:&quot;09218971&quot;,&quot;issued&quot;:{&quot;date-parts&quot;:[[2006,10]]},&quot;page&quot;:&quot;259-267&quot;,&quot;abstract&quot;:&quot;This study explores the potential cultivation of the giant kelp Macrocystis pyrifera (L.) C.A. Agardh in southern Chile, for the development of novel food products. The study demonstrates the importance of considering the collection site of the parent sporophytes for successful cultivation. This study also shows that the ropes must be seeded with 10,000 to 40,000 spores ml-1, depending on the culture method used. We also demonstrated that under environmental conditions in southern Chile, the seeded ropes must be put at sea at the latest during autumn (April) in order to reach the harvesting season in December. However, several other management aspects must be considered to improve the quality of the product. Our final estimation indicates that over 14.4 kg m-1of rope (fresh weight) can be produced and from this total production, over 70% can reach the quality to produce different food products that are already being introduced in oriental countries. The remaining 30% can be used for abalone feeding and is also available for the organic fertilizer industry located in Chile. © 2006 Springer Science+Business Media, Inc.&quot;,&quot;issue&quot;:&quot;3-5&quot;,&quot;volume&quot;:&quot;18&quot;},&quot;isTemporary&quot;:false}]},{&quot;citationID&quot;:&quot;MENDELEY_CITATION_74eb26ae-a7a9-48c6-a54e-90da2003c1a8&quot;,&quot;properties&quot;:{&quot;noteIndex&quot;:0},&quot;isEdited&quot;:false,&quot;manualOverride&quot;:{&quot;isManuallyOverridden&quot;:false,&quot;citeprocText&quot;:&quot;(Eger et al., 2023)&quot;,&quot;manualOverrideText&quot;:&quot;&quot;},&quot;citationTag&quot;:&quot;MENDELEY_CITATION_v3_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&quot;,&quot;citationItems&quot;:[{&quot;id&quot;:&quot;dbecb10c-080b-3c3b-aaf9-a0892cb2b7e1&quot;,&quot;itemData&quot;:{&quot;type&quot;:&quot;article-journal&quot;,&quot;id&quot;:&quot;dbecb10c-080b-3c3b-aaf9-a0892cb2b7e1&quot;,&quot;title&quot;:&quot;The value of ecosystem services in global marine kelp forests&quot;,&quot;author&quot;:[{&quot;family&quot;:&quot;Eger&quot;,&quot;given&quot;:&quot;Aaron M.&quot;,&quot;parse-names&quot;:false,&quot;dropping-particle&quot;:&quot;&quot;,&quot;non-dropping-particle&quot;:&quot;&quot;},{&quot;family&quot;:&quot;Marzinelli&quot;,&quot;given&quot;:&quot;Ezequiel M.&quot;,&quot;parse-names&quot;:false,&quot;dropping-particle&quot;:&quot;&quot;,&quot;non-dropping-particle&quot;:&quot;&quot;},{&quot;family&quot;:&quot;Beas-Luna&quot;,&quot;given&quot;:&quot;Rodrigo&quot;,&quot;parse-names&quot;:false,&quot;dropping-particle&quot;:&quot;&quot;,&quot;non-dropping-particle&quot;:&quot;&quot;},{&quot;family&quot;:&quot;Blain&quot;,&quot;given&quot;:&quot;Caitlin O.&quot;,&quot;parse-names&quot;:false,&quot;dropping-particle&quot;:&quot;&quot;,&quot;non-dropping-particle&quot;:&quot;&quot;},{&quot;family&quot;:&quot;Blamey&quot;,&quot;given&quot;:&quot;Laura K.&quot;,&quot;parse-names&quot;:false,&quot;dropping-particle&quot;:&quot;&quot;,&quot;non-dropping-particle&quot;:&quot;&quot;},{&quot;family&quot;:&quot;Byrnes&quot;,&quot;given&quot;:&quot;Jarrett E.K.&quot;,&quot;parse-names&quot;:false,&quot;dropping-particle&quot;:&quot;&quot;,&quot;non-dropping-particle&quot;:&quot;&quot;},{&quot;family&quot;:&quot;Carnell&quot;,&quot;given&quot;:&quot;Paul E.&quot;,&quot;parse-names&quot;:false,&quot;dropping-particle&quot;:&quot;&quot;,&quot;non-dropping-particle&quot;:&quot;&quot;},{&quot;family&quot;:&quot;Choi&quot;,&quot;given&quot;:&quot;Chang Geun&quot;,&quot;parse-names&quot;:false,&quot;dropping-particle&quot;:&quot;&quot;,&quot;non-dropping-particle&quot;:&quot;&quot;},{&quot;family&quot;:&quot;Hessing-Lewis&quot;,&quot;given&quot;:&quot;Margot&quot;,&quot;parse-names&quot;:false,&quot;dropping-particle&quot;:&quot;&quot;,&quot;non-dropping-particle&quot;:&quot;&quot;},{&quot;family&quot;:&quot;Kim&quot;,&quot;given&quot;:&quot;Kwang Young&quot;,&quot;parse-names&quot;:false,&quot;dropping-particle&quot;:&quot;&quot;,&quot;non-dropping-particle&quot;:&quot;&quot;},{&quot;family&quot;:&quot;Kumagai&quot;,&quot;given&quot;:&quot;Naoki H.&quot;,&quot;parse-names&quot;:false,&quot;dropping-particle&quot;:&quot;&quot;,&quot;non-dropping-particle&quot;:&quot;&quot;},{&quot;family&quot;:&quot;Lorda&quot;,&quot;given&quot;:&quot;Julio&quot;,&quot;parse-names&quot;:false,&quot;dropping-particle&quot;:&quot;&quot;,&quot;non-dropping-particle&quot;:&quot;&quot;},{&quot;family&quot;:&quot;Moore&quot;,&quot;given&quot;:&quot;Pippa&quot;,&quot;parse-names&quot;:false,&quot;dropping-particle&quot;:&quot;&quot;,&quot;non-dropping-particle&quot;:&quot;&quot;},{&quot;family&quot;:&quot;Nakamura&quot;,&quot;given&quot;:&quot;Yohei&quot;,&quot;parse-names&quot;:false,&quot;dropping-particle&quot;:&quot;&quot;,&quot;non-dropping-particle&quot;:&quot;&quot;},{&quot;family&quot;:&quot;Pérez-Matus&quot;,&quot;given&quot;:&quot;Alejandro&quot;,&quot;parse-names&quot;:false,&quot;dropping-particle&quot;:&quot;&quot;,&quot;non-dropping-particle&quot;:&quot;&quot;},{&quot;family&quot;:&quot;Pontier&quot;,&quot;given&quot;:&quot;Ondine&quot;,&quot;parse-names&quot;:false,&quot;dropping-particle&quot;:&quot;&quot;,&quot;non-dropping-particle&quot;:&quot;&quot;},{&quot;family&quot;:&quot;Smale&quot;,&quot;given&quot;:&quot;Dan&quot;,&quot;parse-names&quot;:false,&quot;dropping-particle&quot;:&quot;&quot;,&quot;non-dropping-particle&quot;:&quot;&quot;},{&quot;family&quot;:&quot;Steinberg&quot;,&quot;given&quot;:&quot;Peter D.&quot;,&quot;parse-names&quot;:false,&quot;dropping-particle&quot;:&quot;&quot;,&quot;non-dropping-particle&quot;:&quot;&quot;},{&quot;family&quot;:&quot;Vergés&quot;,&quot;given&quot;:&quot;Adriana&quot;,&quot;parse-names&quot;:false,&quot;dropping-particle&quot;:&quot;&quot;,&quot;non-dropping-particle&quot;:&quot;&quot;}],&quot;container-title&quot;:&quot;Nature Communications&quot;,&quot;container-title-short&quot;:&quot;Nat Commun&quot;,&quot;DOI&quot;:&quot;10.1038/s41467-023-37385-0&quot;,&quot;ISSN&quot;:&quot;20411723&quot;,&quot;PMID&quot;:&quot;37072389&quot;,&quot;issued&quot;:{&quot;date-parts&quot;:[[2023,12,1]]},&quot;abstract&quot;:&quot;While marine kelp forests have provided valuable ecosystem services for millennia, the global ecological and economic value of those services is largely unresolved. Kelp forests are diminishing in many regions worldwide, and efforts to manage these ecosystems are hindered without accurate estimates of the value of the services that kelp forests provide to human societies. Here, we present a global estimate of the ecological and economic potential of three key ecosystem services - fisheries production, nutrient cycling, and carbon removal provided by six major forest forming kelp genera (Ecklonia, Laminaria, Lessonia, Macrocystis, Nereocystis, and Saccharina). Each of these genera creates a potential value of between $64,400 and $147,100/hectare each year. Collectively, they generate between $465 and $562 billion/year worldwide, with an average of $500 billion. These values are primarily driven by fisheries production (mean $29,900, 904 Kg/Ha/year) and nitrogen removal ($73,800, 657 Kg N/Ha/year), though kelp forests are also estimated to sequester 4.91 megatons of carbon from the atmosphere/year highlighting their potential as blue carbon systems for climate change mitigation. These findings highlight the ecological and economic value of kelp forests to society and will facilitate better informed marine management and conservation decisions.&quot;,&quot;publisher&quot;:&quot;Nature Research&quot;,&quot;issue&quot;:&quot;1&quot;,&quot;volume&quot;:&quot;14&quot;},&quot;isTemporary&quot;:false}]},{&quot;citationID&quot;:&quot;MENDELEY_CITATION_1e6968b9-f721-4f85-be89-4a4122daadfc&quot;,&quot;properties&quot;:{&quot;noteIndex&quot;:0},&quot;isEdited&quot;:false,&quot;manualOverride&quot;:{&quot;isManuallyOverridden&quot;:false,&quot;citeprocText&quot;:&quot;(Smale et al., 2019)&quot;,&quot;manualOverrideText&quot;:&quot;&quot;},&quot;citationTag&quot;:&quot;MENDELEY_CITATION_v3_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&quot;,&quot;citationItems&quot;:[{&quot;id&quot;:&quot;369dea00-e5e5-39f9-a87a-f74b47167d36&quot;,&quot;itemData&quot;:{&quot;type&quot;:&quot;article&quot;,&quot;id&quot;:&quot;369dea00-e5e5-39f9-a87a-f74b47167d36&quot;,&quot;title&quot;:&quot;Marine heatwaves threaten global biodiversity and the provision of ecosystem services&quot;,&quot;author&quot;:[{&quot;family&quot;:&quot;Smale&quot;,&quot;given&quot;:&quot;Dan A.&quot;,&quot;parse-names&quot;:false,&quot;dropping-particle&quot;:&quot;&quot;,&quot;non-dropping-particle&quot;:&quot;&quot;},{&quot;family&quot;:&quot;Wernberg&quot;,&quot;given&quot;:&quot;Thomas&quot;,&quot;parse-names&quot;:false,&quot;dropping-particle&quot;:&quot;&quot;,&quot;non-dropping-particle&quot;:&quot;&quot;},{&quot;family&quot;:&quot;Oliver&quot;,&quot;given&quot;:&quot;Eric C.J.&quot;,&quot;parse-names&quot;:false,&quot;dropping-particle&quot;:&quot;&quot;,&quot;non-dropping-particle&quot;:&quot;&quot;},{&quot;family&quot;:&quot;Thomsen&quot;,&quot;given&quot;:&quot;Mads&quot;,&quot;parse-names&quot;:false,&quot;dropping-particle&quot;:&quot;&quot;,&quot;non-dropping-particle&quot;:&quot;&quot;},{&quot;family&quot;:&quot;Harvey&quot;,&quot;given&quot;:&quot;Ben P.&quot;,&quot;parse-names&quot;:false,&quot;dropping-particle&quot;:&quot;&quot;,&quot;non-dropping-particle&quot;:&quot;&quot;},{&quot;family&quot;:&quot;Straub&quot;,&quot;given&quot;:&quot;Sandra C.&quot;,&quot;parse-names&quot;:false,&quot;dropping-particle&quot;:&quot;&quot;,&quot;non-dropping-particle&quot;:&quot;&quot;},{&quot;family&quot;:&quot;Burrows&quot;,&quot;given&quot;:&quot;Michael T.&quot;,&quot;parse-names&quot;:false,&quot;dropping-particle&quot;:&quot;&quot;,&quot;non-dropping-particle&quot;:&quot;&quot;},{&quot;family&quot;:&quot;Alexander&quot;,&quot;given&quot;:&quot;Lisa&quot;,&quot;parse-names&quot;:false,&quot;dropping-particle&quot;:&quot;V.&quot;,&quot;non-dropping-particle&quot;:&quot;&quot;},{&quot;family&quot;:&quot;Benthuysen&quot;,&quot;given&quot;:&quot;Jessica A.&quot;,&quot;parse-names&quot;:false,&quot;dropping-particle&quot;:&quot;&quot;,&quot;non-dropping-particle&quot;:&quot;&quot;},{&quot;family&quot;:&quot;Donat&quot;,&quot;given&quot;:&quot;Markus G.&quot;,&quot;parse-names&quot;:false,&quot;dropping-particle&quot;:&quot;&quot;,&quot;non-dropping-particle&quot;:&quot;&quot;},{&quot;family&quot;:&quot;Feng&quot;,&quot;given&quot;:&quot;Ming&quot;,&quot;parse-names&quot;:false,&quot;dropping-particle&quot;:&quot;&quot;,&quot;non-dropping-particle&quot;:&quot;&quot;},{&quot;family&quot;:&quot;Hobday&quot;,&quot;given&quot;:&quot;Alistair J.&quot;,&quot;parse-names&quot;:false,&quot;dropping-particle&quot;:&quot;&quot;,&quot;non-dropping-particle&quot;:&quot;&quot;},{&quot;family&quot;:&quot;Holbrook&quot;,&quot;given&quot;:&quot;Neil J.&quot;,&quot;parse-names&quot;:false,&quot;dropping-particle&quot;:&quot;&quot;,&quot;non-dropping-particle&quot;:&quot;&quot;},{&quot;family&quot;:&quot;Perkins-Kirkpatrick&quot;,&quot;given&quot;:&quot;Sarah E.&quot;,&quot;parse-names&quot;:false,&quot;dropping-particle&quot;:&quot;&quot;,&quot;non-dropping-particle&quot;:&quot;&quot;},{&quot;family&quot;:&quot;Scannell&quot;,&quot;given&quot;:&quot;Hillary A.&quot;,&quot;parse-names&quot;:false,&quot;dropping-particle&quot;:&quot;&quot;,&quot;non-dropping-particle&quot;:&quot;&quot;},{&quot;family&quot;:&quot;Gupta&quot;,&quot;given&quot;:&quot;Alex&quot;,&quot;parse-names&quot;:false,&quot;dropping-particle&quot;:&quot;&quot;,&quot;non-dropping-particle&quot;:&quot;Sen&quot;},{&quot;family&quot;:&quot;Payne&quot;,&quot;given&quot;:&quot;Ben L.&quot;,&quot;parse-names&quot;:false,&quot;dropping-particle&quot;:&quot;&quot;,&quot;non-dropping-particle&quot;:&quot;&quot;},{&quot;family&quot;:&quot;Moore&quot;,&quot;given&quot;:&quot;Pippa J.&quot;,&quot;parse-names&quot;:false,&quot;dropping-particle&quot;:&quot;&quot;,&quot;non-dropping-particle&quot;:&quot;&quot;}],&quot;container-title&quot;:&quot;Nature Climate Change&quot;,&quot;container-title-short&quot;:&quot;Nat Clim Chang&quot;,&quot;DOI&quot;:&quot;10.1038/s41558-019-0412-1&quot;,&quot;ISSN&quot;:&quot;17586798&quot;,&quot;issued&quot;:{&quot;date-parts&quot;:[[2019,4,1]]},&quot;page&quot;:&quot;306-312&quot;,&quot;abstract&quot;:&quot;The global ocean has warmed substantially over the past century, with far-reaching implications for marine ecosystems 1 . Concurrent with long-term persistent warming, discrete periods of extreme regional ocean warming (marine heatwaves, MHWs) have increased in frequency 2 . Here we quantify trends and attributes of MHWs across all ocean basins and examine their biological impacts from species to ecosystems. Multiple regions in the Pacific, Atlantic and Indian Oceans are particularly vulnerable to MHW intensification, due to the co-existence of high levels of biodiversity, a prevalence of species found at their warm range edges or concurrent non-climatic human impacts. The physical attributes of prominent MHWs varied considerably, but all had deleterious impacts across a range of biological processes and taxa, including critical foundation species (corals, seagrasses and kelps). MHWs, which will probably intensify with anthropogenic climate change 3 , are rapidly emerging as forceful agents of disturbance with the capacity to restructure entire ecosystems and disrupt the provision of ecological goods and services in coming decades.&quot;,&quot;publisher&quot;:&quot;Nature Publishing Group&quot;,&quot;issue&quot;:&quot;4&quot;,&quot;volume&quot;:&quot;9&quot;},&quot;isTemporary&quot;:false}]},{&quot;citationID&quot;:&quot;MENDELEY_CITATION_fc936476-12ce-4fb1-9fe0-c55f4061b17c&quot;,&quot;properties&quot;:{&quot;noteIndex&quot;:0},&quot;isEdited&quot;:false,&quot;manualOverride&quot;:{&quot;isManuallyOverridden&quot;:false,&quot;citeprocText&quot;:&quot;(Neumann et al., 2015)&quot;,&quot;manualOverrideText&quot;:&quot;&quot;},&quot;citationTag&quot;:&quot;MENDELEY_CITATION_v3_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&quot;,&quot;citationItems&quot;:[{&quot;id&quot;:&quot;c489d586-324c-3bd5-a15b-089a745fa0d5&quot;,&quot;itemData&quot;:{&quot;type&quot;:&quot;article-journal&quot;,&quot;id&quot;:&quot;c489d586-324c-3bd5-a15b-089a745fa0d5&quot;,&quot;title&quot;:&quot;Future coastal population growth and exposure to sea-level rise and coastal flooding - A global assessment&quot;,&quot;author&quot;:[{&quot;family&quot;:&quot;Neumann&quot;,&quot;given&quot;:&quot;Barbara&quot;,&quot;parse-names&quot;:false,&quot;dropping-particle&quot;:&quot;&quot;,&quot;non-dropping-particle&quot;:&quot;&quot;},{&quot;family&quot;:&quot;Vafeidis&quot;,&quot;given&quot;:&quot;Athanasios T.&quot;,&quot;parse-names&quot;:false,&quot;dropping-particle&quot;:&quot;&quot;,&quot;non-dropping-particle&quot;:&quot;&quot;},{&quot;family&quot;:&quot;Zimmermann&quot;,&quot;given&quot;:&quot;Juliane&quot;,&quot;parse-names&quot;:false,&quot;dropping-particle&quot;:&quot;&quot;,&quot;non-dropping-particle&quot;:&quot;&quot;},{&quot;family&quot;:&quot;Nicholls&quot;,&quot;given&quot;:&quot;Robert J.&quot;,&quot;parse-names&quot;:false,&quot;dropping-particle&quot;:&quot;&quot;,&quot;non-dropping-particle&quot;:&quot;&quot;}],&quot;container-title&quot;:&quot;PLoS ONE&quot;,&quot;container-title-short&quot;:&quot;PLoS One&quot;,&quot;DOI&quot;:&quot;10.1371/journal.pone.0118571&quot;,&quot;ISSN&quot;:&quot;19326203&quot;,&quot;PMID&quot;:&quot;25760037&quot;,&quot;issued&quot;:{&quot;date-parts&quot;:[[2015,3,11]]},&quot;abstract&quot;:&quot;Coastal zones are exposed to a range of coastal hazards including sea-level rise with its related effects. At the same time, they are more densely populated than the hinterland and exhibit higher rates of population growth and urbanisation. As this trend is expected to continue into the future, we investigate how coastal populations will be affected by such impacts at global and regional scales by the years 2030 and 2060. Starting frombaseline population estimates for the year 2000, we assess future population change in the low-elevation coastal zone and trends in exposure to 100-year coastal floods based on four different sea-level and socio-economic scenarios. Our method accounts for differential growth of coastal areas against the land-locked hinterland and for trends of urbanisation and expansive urban growth, as currently observed, but does not explicitly consider possible displacement or out-migration due to factors such as sea-level rise.We combine spatially explicit estimates of the baseline population with demographic data in order to derive scenario-driven projections of coastal population development. Our scenarios show that the number of people living in the low-elevation coastal zone, as well as the number of people exposed to flooding from 1-in-100 year storm surge events, is highest in Asia. China, India, Bangladesh, Indonesia and Viet Nam are estimated to have the highest total coastal population exposure in the baseline year and this ranking is expected to remain largely unchanged in the future. However, Africa is expected to experience the highest rates of population growth and urbanisation in the coastal zone, particularly in Egypt and sub-Saharan countries in Western and Eastern Africa. The results highlight countries and regions with a high degree of exposure to coastal flooding and help identifying regions where policies and adaptive planning for building resilient coastal communities are not only desirable but essential. Furthermore, we identify needs for further research and scope for improvement in this kind of scenario-based exposure analysis.&quot;,&quot;publisher&quot;:&quot;Public Library of Science&quot;,&quot;issue&quot;:&quot;3&quot;,&quot;volume&quot;:&quot;10&quot;},&quot;isTemporary&quot;:false}]},{&quot;citationID&quot;:&quot;MENDELEY_CITATION_bff980ca-54b8-4c51-b27f-0eae9fcd2d34&quot;,&quot;properties&quot;:{&quot;noteIndex&quot;:0},&quot;isEdited&quot;:false,&quot;manualOverride&quot;:{&quot;isManuallyOverridden&quot;:false,&quot;citeprocText&quot;:&quot;(Dwight et al., 2011; Gorman &amp;#38; Connell, 2009)&quot;,&quot;manualOverrideText&quot;:&quot;&quot;},&quot;citationTag&quot;:&quot;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&quot;,&quot;citationItems&quot;:[{&quot;id&quot;:&quot;f994db43-e136-3f1f-a027-2c3af8f4d24b&quot;,&quot;itemData&quot;:{&quot;type&quot;:&quot;article-journal&quot;,&quot;id&quot;:&quot;f994db43-e136-3f1f-a027-2c3af8f4d24b&quot;,&quot;title&quot;:&quot;Influence of Variable Precipitation on Coastal Water Quality in Southern California&quot;,&quot;author&quot;:[{&quot;family&quot;:&quot;Dwight&quot;,&quot;given&quot;:&quot;Ryan H.&quot;,&quot;parse-names&quot;:false,&quot;dropping-particle&quot;:&quot;&quot;,&quot;non-dropping-particle&quot;:&quot;&quot;},{&quot;family&quot;:&quot;Caplan&quot;,&quot;given&quot;:&quot;Joshua S.&quot;,&quot;parse-names&quot;:false,&quot;dropping-particle&quot;:&quot;&quot;,&quot;non-dropping-particle&quot;:&quot;&quot;},{&quot;family&quot;:&quot;Brinks&quot;,&quot;given&quot;:&quot;Mitchell&quot;,&quot;parse-names&quot;:false,&quot;dropping-particle&quot;:&quot;V.&quot;,&quot;non-dropping-particle&quot;:&quot;&quot;},{&quot;family&quot;:&quot;Catlin&quot;,&quot;given&quot;:&quot;Sandra N.&quot;,&quot;parse-names&quot;:false,&quot;dropping-particle&quot;:&quot;&quot;,&quot;non-dropping-particle&quot;:&quot;&quot;},{&quot;family&quot;:&quot;Buescher&quot;,&quot;given&quot;:&quot;Guido&quot;,&quot;parse-names&quot;:false,&quot;dropping-particle&quot;:&quot;&quot;,&quot;non-dropping-particle&quot;:&quot;&quot;},{&quot;family&quot;:&quot;Semenza&quot;,&quot;given&quot;:&quot;Jan C.&quot;,&quot;parse-names&quot;:false,&quot;dropping-particle&quot;:&quot;&quot;,&quot;non-dropping-particle&quot;:&quot;&quot;}],&quot;container-title&quot;:&quot;Water Environment Research&quot;,&quot;DOI&quot;:&quot;10.2175/106143011x12928814444574&quot;,&quot;ISSN&quot;:&quot;15547531&quot;,&quot;issued&quot;:{&quot;date-parts&quot;:[[2011,12]]},&quot;page&quot;:&quot;2121-2130&quot;,&quot;abstract&quot;:&quot;Objectives: To examine the consequences of changing precipitation levels on southern California’s recreational coastal water quality, and compare the responses of watersheds with differing levels of urban development. Methods: The geo-temporal relationship for six years (2000–2005) of precipitation levels, discharge rates for the ten primary waterways, and coastal water bacteria concentrations at seventy-eight southern California beaches were examined. Results: Precipitation levels, river-creek discharge rates, and coastal water bacteria concentrations were significantly correlated (p , 0.01) for all ten watersheds investigated. Water bacteria concentrations significantly increased with higher levels of precipitation across 95% of the seventy-eight beaches investigated. A heavily developed watershed had significantly higher median bacteria concentrations (186 cfu) in the adjoining coastal waters compared to an undeveloped watershed (10 cfu) of similar size. Conclusions: Precipitation and ensuing runoff strongly control the rate of polluted water delivered to most beaches in southern California. Variable precipitation generates a greater response in coastal water bacteria concentrations in developed watersheds compared to undeveloped areas. Projected declines in regional precipitation as a consequence of climate change may result in less contaminated water delivered to coastal waters, thus decreasing risk of water associated illnesses during winter months.&quot;,&quot;publisher&quot;:&quot;Wiley&quot;,&quot;issue&quot;:&quot;12&quot;,&quot;volume&quot;:&quot;83&quot;,&quot;container-title-short&quot;:&quot;&quot;},&quot;isTemporary&quot;:false},{&quot;id&quot;:&quot;da0b3db7-3a4e-3782-9eb8-5502e4393d5b&quot;,&quot;itemData&quot;:{&quot;type&quot;:&quot;article-journal&quot;,&quot;id&quot;:&quot;da0b3db7-3a4e-3782-9eb8-5502e4393d5b&quot;,&quot;title&quot;:&quot;Recovering subtidal forests in human-dominated landscapes&quot;,&quot;author&quot;:[{&quot;family&quot;:&quot;Gorman&quot;,&quot;given&quot;:&quot;Daniel&quot;,&quot;parse-names&quot;:false,&quot;dropping-particle&quot;:&quot;&quot;,&quot;non-dropping-particle&quot;:&quot;&quot;},{&quot;family&quot;:&quot;Connell&quot;,&quot;given&quot;:&quot;Sean D.&quot;,&quot;parse-names&quot;:false,&quot;dropping-particle&quot;:&quot;&quot;,&quot;non-dropping-particle&quot;:&quot;&quot;}],&quot;container-title&quot;:&quot;Journal of Applied Ecology&quot;,&quot;DOI&quot;:&quot;10.1111/j.1365-2664.2009.01711.x&quot;,&quot;ISSN&quot;:&quot;00218901&quot;,&quot;issued&quot;:{&quot;date-parts&quot;:[[2009,12]]},&quot;page&quot;:&quot;1258-1265&quot;,&quot;abstract&quot;:&quot;Policy initiatives that seek to recover lost habitats require the capacity to anticipate and suppress the mechanisms that drive loss. The replacement of forested landscapes by simple landscapes comprising of opportunistic or 'weedy' species represents an increasingly common phenomenon across human-dominated systems. The failure of subtidal forests to recover from natural and human disturbance and their ultimate replacement by degraded habitats is recognized globally. The current lack of knowledge on whether such shifts can be reversed jeopardizes considerations of restoration policy within increasingly human-dominated landscapes. We critically assessed the model that recovery of canopies within remnant kelp forests in degraded landscapes (i.e. turf-forming algae that carpet space) is slower than in adjacent forested landscapes, but may be increased by removing turfs. After generating experimental disturbance, canopies recovered to their former state within forested landscapes, but not in remnant forests in degraded landscapes. Removal of turfs from spaces between remnant forests, however, enabled canopies to recruit and subsequently develop covers that matched those in remnant forests. Whilst the supply of canopy-forming propagules to degraded landscapes is likely to decline with gap expansion, we show that improvements to forest resilience and restoration are possible via policies that result in a reduction of turf covers. These results also support the model that regime-shifts need not be a product of synchronized loss, but can occur as a result of reduced rates of canopy-recruitment over broad areas and many years. Indeed, patterns of canopy-loss over several decades redouble attention to the human-mediated conditions that enable turfs to retain space (i.e. elevated nutrient and sediment loads via coastal runoff). Synthesis and applications. We demonstrate that future restoration is a possible outcome of polices that promote ecosystem recovery. In doing so, we reduce uncertainty about policy initiatives that aim to upgrade the recycling potential of wastewater treatment plants (e.g. nearly 45% of South Australia's metropolitan wastewater) to improve the quality of water needed to restore subtidal forests. Uncertainty about resilience-building and restoration management are redressed by demonstrating that the feedbacks maintaining regime-shifted landscapes are not necessarily permanent. © 2009 British Ecological Society.&quot;,&quot;issue&quot;:&quot;6&quot;,&quot;volume&quot;:&quot;46&quot;,&quot;container-title-short&quot;:&quot;&quot;},&quot;isTemporary&quot;:false}]},{&quot;citationID&quot;:&quot;MENDELEY_CITATION_0b8a60c1-3280-468b-8156-3207a68c5c02&quot;,&quot;properties&quot;:{&quot;noteIndex&quot;:0},&quot;isEdited&quot;:false,&quot;manualOverride&quot;:{&quot;isManuallyOverridden&quot;:false,&quot;citeprocText&quot;:&quot;(Steneck &amp;#38; Erlandson, 2002)&quot;,&quot;manualOverrideText&quot;:&quot;&quot;},&quot;citationTag&quot;:&quot;MENDELEY_CITATION_v3_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&quot;,&quot;citationItems&quot;:[{&quot;id&quot;:&quot;57a29e0d-e7a3-380b-81f5-4b2c96715a8d&quot;,&quot;itemData&quot;:{&quot;type&quot;:&quot;article-journal&quot;,&quot;id&quot;:&quot;57a29e0d-e7a3-380b-81f5-4b2c96715a8d&quot;,&quot;title&quot;:&quot;Kelp Forest Ecosystems : Biodiversity , Stability , Resilience and Future&quot;,&quot;author&quot;:[{&quot;family&quot;:&quot;Steneck&quot;,&quot;given&quot;:&quot;Robert&quot;,&quot;parse-names&quot;:false,&quot;dropping-particle&quot;:&quot;&quot;,&quot;non-dropping-particle&quot;:&quot;&quot;},{&quot;family&quot;:&quot;Erlandson&quot;,&quot;given&quot;:&quot;J M&quot;,&quot;parse-names&quot;:false,&quot;dropping-particle&quot;:&quot;&quot;,&quot;non-dropping-particle&quot;:&quot;&quot;}],&quot;issued&quot;:{&quot;date-parts&quot;:[[2002]]},&quot;container-title-short&quot;:&quot;&quot;},&quot;isTemporary&quot;:false}]},{&quot;citationID&quot;:&quot;MENDELEY_CITATION_f7624e6e-afa4-4401-bf16-fc4879272890&quot;,&quot;properties&quot;:{&quot;noteIndex&quot;:0},&quot;isEdited&quot;:false,&quot;manualOverride&quot;:{&quot;isManuallyOverridden&quot;:false,&quot;citeprocText&quot;:&quot;(Beighley et al., 2003)&quot;,&quot;manualOverrideText&quot;:&quot;&quot;},&quot;citationTag&quot;:&quot;MENDELEY_CITATION_v3_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&quot;,&quot;citationItems&quot;:[{&quot;id&quot;:&quot;20d61a1a-b754-38f1-a55d-0a2e8d1b9351&quot;,&quot;itemData&quot;:{&quot;type&quot;:&quot;article-journal&quot;,&quot;id&quot;:&quot;20d61a1a-b754-38f1-a55d-0a2e8d1b9351&quot;,&quot;title&quot;:&quot;Impacts of California's Climatic Regimes and Coastal Land Use Change on Streamflow Characteristics&quot;,&quot;author&quot;:[{&quot;family&quot;:&quot;Beighley&quot;,&quot;given&quot;:&quot;R Edward&quot;,&quot;parse-names&quot;:false,&quot;dropping-particle&quot;:&quot;&quot;,&quot;non-dropping-particle&quot;:&quot;&quot;},{&quot;family&quot;:&quot;Melack&quot;,&quot;given&quot;:&quot;John M&quot;,&quot;parse-names&quot;:false,&quot;dropping-particle&quot;:&quot;&quot;,&quot;non-dropping-particle&quot;:&quot;&quot;},{&quot;family&quot;:&quot;Dunne&quot;,&quot;given&quot;:&quot;Thomas&quot;,&quot;parse-names&quot;:false,&quot;dropping-particle&quot;:&quot;&quot;,&quot;non-dropping-particle&quot;:&quot;&quot;}],&quot;container-title&quot;:&quot;JAWRA Journal of the American Water Resources Association&quot;,&quot;ISSN&quot;:&quot;1093-474X&quot;,&quot;issued&quot;:{&quot;date-parts&quot;:[[2003]]},&quot;page&quot;:&quot;1419-1433&quot;,&quot;publisher&quot;:&quot;Wiley Online Library&quot;,&quot;issue&quot;:&quot;6&quot;,&quot;volume&quot;:&quot;39&quot;,&quot;container-title-short&quot;:&quot;&quot;},&quot;isTemporary&quot;:false}]},{&quot;citationID&quot;:&quot;MENDELEY_CITATION_e2f28c4d-9e87-44b3-9202-3881ed5645dd&quot;,&quot;properties&quot;:{&quot;noteIndex&quot;:0},&quot;isEdited&quot;:false,&quot;manualOverride&quot;:{&quot;isManuallyOverridden&quot;:false,&quot;citeprocText&quot;:&quot;(Dayton, 1985; Schiel &amp;#38; Foster, 2015)&quot;,&quot;manualOverrideText&quot;:&quot;&quot;},&quot;citationTag&quot;:&quot;MENDELEY_CITATION_v3_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&quot;,&quot;citationItems&quot;:[{&quot;id&quot;:&quot;5fb78edf-edfc-30a6-9428-7457135003c9&quot;,&quot;itemData&quot;:{&quot;type&quot;:&quot;article-journal&quot;,&quot;id&quot;:&quot;5fb78edf-edfc-30a6-9428-7457135003c9&quot;,&quot;title&quot;:&quot;Ecology of Kelp Communities&quot;,&quot;author&quot;:[{&quot;family&quot;:&quot;Dayton&quot;,&quot;given&quot;:&quot;Paul K&quot;,&quot;parse-names&quot;:false,&quot;dropping-particle&quot;:&quot;&quot;,&quot;non-dropping-particle&quot;:&quot;&quot;}],&quot;issued&quot;:{&quot;date-parts&quot;:[[1985]]},&quot;page&quot;:&quot;215-245&quot;,&quot;issue&quot;:&quot;1985&quot;,&quot;volume&quot;:&quot;16&quot;,&quot;container-title-short&quot;:&quot;&quot;},&quot;isTemporary&quot;:false},{&quot;id&quot;:&quot;c177e576-8eeb-3ec8-9ddf-e999bd199554&quot;,&quot;itemData&quot;:{&quot;type&quot;:&quot;book&quot;,&quot;id&quot;:&quot;c177e576-8eeb-3ec8-9ddf-e999bd199554&quot;,&quot;title&quot;:&quot;The biology and ecology of giant kelp forests&quot;,&quot;author&quot;:[{&quot;family&quot;:&quot;Schiel&quot;,&quot;given&quot;:&quot;David R.&quot;,&quot;parse-names&quot;:false,&quot;dropping-particle&quot;:&quot;&quot;,&quot;non-dropping-particle&quot;:&quot;&quot;},{&quot;family&quot;:&quot;Foster&quot;,&quot;given&quot;:&quot;Michael S.&quot;,&quot;parse-names&quot;:false,&quot;dropping-particle&quot;:&quot;&quot;,&quot;non-dropping-particle&quot;:&quot;&quot;}],&quot;container-title&quot;:&quot;The Biology and Ecology of Giant Kelp Forests&quot;,&quot;DOI&quot;:&quot;10.2216/5501br01&quot;,&quot;ISBN&quot;:&quot;9780520961098&quot;,&quot;ISSN&quot;:&quot;0031-8884&quot;,&quot;issued&quot;:{&quot;date-parts&quot;:[[2015]]},&quot;number-of-pages&quot;:&quot;1-395&quot;,&quot;abstract&quot;:&quot;The largest seaweed, giant kelp (Macrocystis) is the fastest growing and mostprolific of all plants found on earth. Growing from the seafloor and extending along the ocean surface in lush canopies, giant kelp provides an extensive vertical habitat in a largely two-dimensional seascape. It is the foundation for one of the most species-rich, productive, and widely distributed ecological communities in the world. Schiel and Foster's scholarly review and synthesis take the reader from Darwin's early observations to contemporary research, providing a historical perspective for the modern understanding of giant kelp evolution, biogeography, biology, and physiology. The authors furnish a comprehensive discussion of kelp species and forest ecology worldwide, with considerations of human uses and abuses, management and conservation, and the current and likely future impacts of global change. This volume promises to be the definitive treatise and reference on giant kelp and its forests for many years, and it will appeal to marine scientists and others who want a better appreciation and understanding of these wondrous forests of the sea.&quot;,&quot;container-title-short&quot;:&quot;&quot;},&quot;isTemporary&quot;:false}]},{&quot;citationID&quot;:&quot;MENDELEY_CITATION_b5745181-4476-4b9f-b57b-e6380bccfb80&quot;,&quot;properties&quot;:{&quot;noteIndex&quot;:0},&quot;isEdited&quot;:false,&quot;manualOverride&quot;:{&quot;isManuallyOverridden&quot;:false,&quot;citeprocText&quot;:&quot;(Morris et al., 2020)&quot;,&quot;manualOverrideText&quot;:&quot;&quot;},&quot;citationTag&quot;:&quot;MENDELEY_CITATION_v3_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&quot;,&quot;citationItems&quot;:[{&quot;id&quot;:&quot;59ba276f-f79e-36d3-96fb-74ac32464e2a&quot;,&quot;itemData&quot;:{&quot;type&quot;:&quot;article-journal&quot;,&quot;id&quot;:&quot;59ba276f-f79e-36d3-96fb-74ac32464e2a&quot;,&quot;title&quot;:&quot;Key Principles for Managing Recovery of Kelp Forests through Restoration&quot;,&quot;author&quot;:[{&quot;family&quot;:&quot;Morris&quot;,&quot;given&quot;:&quot;Rebecca L.&quot;,&quot;parse-names&quot;:false,&quot;dropping-particle&quot;:&quot;&quot;,&quot;non-dropping-particle&quot;:&quot;&quot;},{&quot;family&quot;:&quot;Hale&quot;,&quot;given&quot;:&quot;Robin&quot;,&quot;parse-names&quot;:false,&quot;dropping-particle&quot;:&quot;&quot;,&quot;non-dropping-particle&quot;:&quot;&quot;},{&quot;family&quot;:&quot;Strain&quot;,&quot;given&quot;:&quot;Elisabeth M.A.&quot;,&quot;parse-names&quot;:false,&quot;dropping-particle&quot;:&quot;&quot;,&quot;non-dropping-particle&quot;:&quot;&quot;},{&quot;family&quot;:&quot;Reeves&quot;,&quot;given&quot;:&quot;Simon E.&quot;,&quot;parse-names&quot;:false,&quot;dropping-particle&quot;:&quot;&quot;,&quot;non-dropping-particle&quot;:&quot;&quot;},{&quot;family&quot;:&quot;Vergés&quot;,&quot;given&quot;:&quot;Adriana&quot;,&quot;parse-names&quot;:false,&quot;dropping-particle&quot;:&quot;&quot;,&quot;non-dropping-particle&quot;:&quot;&quot;},{&quot;family&quot;:&quot;Marzinelli&quot;,&quot;given&quot;:&quot;Ezequiel M.&quot;,&quot;parse-names&quot;:false,&quot;dropping-particle&quot;:&quot;&quot;,&quot;non-dropping-particle&quot;:&quot;&quot;},{&quot;family&quot;:&quot;Layton&quot;,&quot;given&quot;:&quot;Cayne&quot;,&quot;parse-names&quot;:false,&quot;dropping-particle&quot;:&quot;&quot;,&quot;non-dropping-particle&quot;:&quot;&quot;},{&quot;family&quot;:&quot;Shelamoff&quot;,&quot;given&quot;:&quot;Victor&quot;,&quot;parse-names&quot;:false,&quot;dropping-particle&quot;:&quot;&quot;,&quot;non-dropping-particle&quot;:&quot;&quot;},{&quot;family&quot;:&quot;Graham&quot;,&quot;given&quot;:&quot;Tristan D.J.&quot;,&quot;parse-names&quot;:false,&quot;dropping-particle&quot;:&quot;&quot;,&quot;non-dropping-particle&quot;:&quot;&quot;},{&quot;family&quot;:&quot;Chevalier&quot;,&quot;given&quot;:&quot;Mathilde&quot;,&quot;parse-names&quot;:false,&quot;dropping-particle&quot;:&quot;&quot;,&quot;non-dropping-particle&quot;:&quot;&quot;},{&quot;family&quot;:&quot;Swearer&quot;,&quot;given&quot;:&quot;Stephen E.&quot;,&quot;parse-names&quot;:false,&quot;dropping-particle&quot;:&quot;&quot;,&quot;non-dropping-particle&quot;:&quot;&quot;}],&quot;container-title&quot;:&quot;BioScience&quot;,&quot;container-title-short&quot;:&quot;Bioscience&quot;,&quot;DOI&quot;:&quot;10.1093/biosci/biaa058&quot;,&quot;ISSN&quot;:&quot;15253244&quot;,&quot;issued&quot;:{&quot;date-parts&quot;:[[2020,8,1]]},&quot;page&quot;:&quot;688-698&quot;,&quot;abstract&quot;:&quot;There is increasing interest in mitigating the loss of kelp forests through restoration, but this has received scant attention relative to other coastal habitats. We evaluate current knowledge centered on key restoration principles to provide guidelines for best practice in kelp restoration. The cause and scale of degradation is fundamental in determining if kelp can be restored and the methods required to promote reestablishment. Removal of stressors may be adequate to achieve restoration goals where degradation is not too widespread or acute. Extensive losses of kelp forests will often require active reseeding of areas because of the low dispersal ability of many kelp species. Restoration efforts have generally taken a trial-and-error approach at experimental scales to develop techniques for establishing individuals. Furthermore, studies that inform cost-benefit analysis and the appropriate spatial scales for restoration of sustainable kelp forests are urgently needed for prioritizing and scaling up restoration efforts globally.&quot;,&quot;publisher&quot;:&quot;Oxford University Press&quot;,&quot;issue&quot;:&quot;8&quot;,&quot;volume&quot;:&quot;70&quot;},&quot;isTemporary&quot;:false}]},{&quot;citationID&quot;:&quot;MENDELEY_CITATION_e38300c6-cec8-4ae3-8b39-fe7940ccbb95&quot;,&quot;properties&quot;:{&quot;noteIndex&quot;:0},&quot;isEdited&quot;:false,&quot;manualOverride&quot;:{&quot;isManuallyOverridden&quot;:false,&quot;citeprocText&quot;:&quot;(Gorman et al., 2009)&quot;,&quot;manualOverrideText&quot;:&quot;&quot;},&quot;citationTag&quot;:&quot;MENDELEY_CITATION_v3_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&quot;,&quot;citationItems&quot;:[{&quot;id&quot;:&quot;093102b5-5719-3955-a812-bb953b267312&quot;,&quot;itemData&quot;:{&quot;type&quot;:&quot;article-journal&quot;,&quot;id&quot;:&quot;093102b5-5719-3955-a812-bb953b267312&quot;,&quot;title&quot;:&quot;Land-to-sea connectivity: linking human-derived terrestrial subsidies to subtidal habitat change on open rocky coasts&quot;,&quot;author&quot;:[{&quot;family&quot;:&quot;Gorman&quot;,&quot;given&quot;:&quot;Daniel&quot;,&quot;parse-names&quot;:false,&quot;dropping-particle&quot;:&quot;&quot;,&quot;non-dropping-particle&quot;:&quot;&quot;},{&quot;family&quot;:&quot;Russell&quot;,&quot;given&quot;:&quot;Bayden D&quot;,&quot;parse-names&quot;:false,&quot;dropping-particle&quot;:&quot;&quot;,&quot;non-dropping-particle&quot;:&quot;&quot;},{&quot;family&quot;:&quot;Connell&quot;,&quot;given&quot;:&quot;Sean D&quot;,&quot;parse-names&quot;:false,&quot;dropping-particle&quot;:&quot;&quot;,&quot;non-dropping-particle&quot;:&quot;&quot;}],&quot;container-title&quot;:&quot;Ecological Applications&quot;,&quot;URL&quot;:&quot;http://hdl.handle.net/2440/51173PERMISSIONShttp://esapubs.org/esapubs/copyright.htm&quot;,&quot;issued&quot;:{&quot;date-parts&quot;:[[2009]]},&quot;page&quot;:&quot;1114-1126&quot;,&quot;abstract&quot;:&quot;Land-to-sea connectivity: Linking human-derived terrestrial subsidies to subtidal habitat change on open rocky coasts, Abstract. Spatial subsidies are considered strong where differences in resource availability between donor and recipient systems are greatest. We tested whether human activities on land can increase subsidies of terrigenous nitrogen to open rocky coasts and whether these differences can predict apparent deforestation of kelp forests. We first identified landscape-scale variation in the human-mediated transfer of dissolved inorganic nitrogen (DIN) from natural, agricultural, and urban catchments to temperate coasts after episodes of rainfall. Compared to natural catchments, subsidies of DIN were on average 8-407 times greater in urban catchments, and 1-63 times greater in agricultural catchments. Urban derived nitrogen was attributed to the release of sewage effluent, as delineated by d 15 N isotopic values of transplanted algae. Having made this link, we then assessed whether this catchment-scale variation may account for variation in structure of subtidal habitats, particularly as related to theory of nutrient-driven shifts of habitat from perennial (i.e., canopy-forming algae) to opportunistic species (i.e., turf-forming algae). We not only detected patterns consistent with this theory, but also established that the size and total proportion of patches of turf-forming algae were greater where the ratio of donor : recipient nitrogen loads was greater (i.e., size of subsidy). An important realization was that deforestation may be more strongly related to variation in the size of subsidy rather than size of human populations, particularly among urban catchments. These data directly link the type of human activity within catchments to the modification of land-to-sea subsidies and indirectly support theory that predicts terrestrial inputs to have greater ecological effects where the disparity in resource availability between donor and recipient is exacerbated. Our evidence has been used by coastal managers to reconsider their management of coastal systems and has subsequently contributed to new water-recycling policy and initiatives.&quot;,&quot;issue&quot;:&quot;5&quot;,&quot;volume&quot;:&quot;19&quot;,&quot;container-title-short&quot;:&quot;&quot;},&quot;isTemporary&quot;:false}]},{&quot;citationID&quot;:&quot;MENDELEY_CITATION_2b20aa88-70c4-40e6-ba24-a54677d037df&quot;,&quot;properties&quot;:{&quot;noteIndex&quot;:0},&quot;isEdited&quot;:false,&quot;manualOverride&quot;:{&quot;isManuallyOverridden&quot;:false,&quot;citeprocText&quot;:&quot;(Connell, 2007)&quot;,&quot;manualOverrideText&quot;:&quot;&quot;},&quot;citationTag&quot;:&quot;MENDELEY_CITATION_v3_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&quot;,&quot;citationItems&quot;:[{&quot;id&quot;:&quot;3506698b-526a-3c70-b375-898feca4b5db&quot;,&quot;itemData&quot;:{&quot;type&quot;:&quot;chapter&quot;,&quot;id&quot;:&quot;3506698b-526a-3c70-b375-898feca4b5db&quot;,&quot;title&quot;:&quot;Water Quality and the Loss of Coral Reefs and Kelp Forests: Alternative States and the Influence of Fishing&quot;,&quot;author&quot;:[{&quot;family&quot;:&quot;Connell&quot;,&quot;given&quot;:&quot;Sean D&quot;,&quot;parse-names&quot;:false,&quot;dropping-particle&quot;:&quot;&quot;,&quot;non-dropping-particle&quot;:&quot;&quot;}],&quot;container-title&quot;:&quot;Marine Ecology&quot;,&quot;chapter-number&quot;:&quot;21&quot;,&quot;editor&quot;:[{&quot;family&quot;:&quot;Connell&quot;,&quot;given&quot;:&quot;Sean D.&quot;,&quot;parse-names&quot;:false,&quot;dropping-particle&quot;:&quot;&quot;,&quot;non-dropping-particle&quot;:&quot;&quot;},{&quot;family&quot;:&quot;Gillanders&quot;,&quot;given&quot;:&quot;Bronwyn M.&quot;,&quot;parse-names&quot;:false,&quot;dropping-particle&quot;:&quot;&quot;,&quot;non-dropping-particle&quot;:&quot;&quot;}],&quot;issued&quot;:{&quot;date-parts&quot;:[[2007]]},&quot;publisher-place&quot;:&quot;Melbourne&quot;,&quot;page&quot;:&quot;556-568&quot;,&quot;container-title-short&quot;:&quot;&quot;},&quot;isTemporary&quot;:false}]},{&quot;citationID&quot;:&quot;MENDELEY_CITATION_aab9454e-0ed5-4ee0-bf04-5347a3815bc3&quot;,&quot;properties&quot;:{&quot;noteIndex&quot;:0},&quot;isEdited&quot;:false,&quot;manualOverride&quot;:{&quot;isManuallyOverridden&quot;:false,&quot;citeprocText&quot;:&quot;(Dayton, 1985; Tait, 2019)&quot;,&quot;manualOverrideText&quot;:&quot;&quot;},&quot;citationTag&quot;:&quot;MENDELEY_CITATION_v3_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&quot;,&quot;citationItems&quot;:[{&quot;id&quot;:&quot;43c4bc3d-5cf5-3488-abe6-7d06958dd7c7&quot;,&quot;itemData&quot;:{&quot;type&quot;:&quot;article-journal&quot;,&quot;id&quot;:&quot;43c4bc3d-5cf5-3488-abe6-7d06958dd7c7&quot;,&quot;title&quot;:&quot;Giant kelp forests at critical light thresholds show compromised ecological resilience to environmental and biological drivers&quot;,&quot;author&quot;:[{&quot;family&quot;:&quot;Tait&quot;,&quot;given&quot;:&quot;Leigh W.&quot;,&quot;parse-names&quot;:false,&quot;dropping-particle&quot;:&quot;&quot;,&quot;non-dropping-particle&quot;:&quot;&quot;}],&quot;container-title&quot;:&quot;Estuarine, Coastal and Shelf Science&quot;,&quot;container-title-short&quot;:&quot;Estuar Coast Shelf Sci&quot;,&quot;DOI&quot;:&quot;10.1016/j.ecss.2019.02.026&quot;,&quot;ISSN&quot;:&quot;02727714&quot;,&quot;issued&quot;:{&quot;date-parts&quot;:[[2019,4,5]]},&quot;page&quot;:&quot;231-241&quot;,&quot;abstract&quot;:&quot;Replacement of kelp and fucoid forests by low biomass turfing communities or urchin barrens has been identified in temperate marine ecosystems worldwide. Variation in the mechanisms of decline (e.g., urchin grazing, temperature stress) and apparent driving stressors (e.g., overfishing, sedimentation, global warming) has greatly limited the development of generalized management strategies. Thresholds of urchin density and thermal tolerance for habitat-forming seaweeds are increasingly well established, yet thresholds of turbidity are rarely considered. Given the universal requirement for light in aquatic macrophytes, estimation of photosynthetically active radiation (PAR) limits may help underpin frameworks for better management of terrestrial stressors. Here I have examined spatial and temporal variability of PAR in forests of the giant kelp Macrocystis pyrifera across a gradient of exposure to land-derived sediments. Exposure to excess suspended sediments pushed PAR below critical thresholds for net sporophyte growth (&lt;1.0 mol m −2 day −1 ), affecting giant kelp densities, but also impacting a range of ecological metrics including: fucoid density; laminarian density; beta diversity metrics; subcanopy composition; and urchin density. While kelps and fucoids responded to similar light thresholds, kelps appear to be vulnerable to physical disruption by sediments whereas fucoids are tolerant of physical disruption mechanisms, but vulnerable to declining light availability. Light thresholds of 1.0 mol m −2 day −1 may be a useful target for management of stressors affecting water clarity (e.g., sedimentation, eutrophication), with universal applicability across diverse groups of aquatic photoautotrophs.&quot;,&quot;publisher&quot;:&quot;Academic Press&quot;,&quot;volume&quot;:&quot;219&quot;},&quot;isTemporary&quot;:false},{&quot;id&quot;:&quot;5fb78edf-edfc-30a6-9428-7457135003c9&quot;,&quot;itemData&quot;:{&quot;type&quot;:&quot;article-journal&quot;,&quot;id&quot;:&quot;5fb78edf-edfc-30a6-9428-7457135003c9&quot;,&quot;title&quot;:&quot;Ecology of Kelp Communities&quot;,&quot;author&quot;:[{&quot;family&quot;:&quot;Dayton&quot;,&quot;given&quot;:&quot;Paul K&quot;,&quot;parse-names&quot;:false,&quot;dropping-particle&quot;:&quot;&quot;,&quot;non-dropping-particle&quot;:&quot;&quot;}],&quot;issued&quot;:{&quot;date-parts&quot;:[[1985]]},&quot;page&quot;:&quot;215-245&quot;,&quot;issue&quot;:&quot;1985&quot;,&quot;volume&quot;:&quot;16&quot;,&quot;container-title-short&quot;:&quot;&quot;},&quot;isTemporary&quot;:false}]},{&quot;citationID&quot;:&quot;MENDELEY_CITATION_ef45dae0-cbd1-4042-a9b8-8200b8057e9d&quot;,&quot;properties&quot;:{&quot;noteIndex&quot;:0},&quot;isEdited&quot;:false,&quot;manualOverride&quot;:{&quot;isManuallyOverridden&quot;:false,&quot;citeprocText&quot;:&quot;(Stephens et al., 2006)&quot;,&quot;manualOverrideText&quot;:&quot;&quot;},&quot;citationTag&quot;:&quot;MENDELEY_CITATION_v3_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&quot;,&quot;citationItems&quot;:[{&quot;id&quot;:&quot;0ea51df3-adfe-399b-90ae-d13a5afd3d9f&quot;,&quot;itemData&quot;:{&quot;type&quot;:&quot;chapter&quot;,&quot;id&quot;:&quot;0ea51df3-adfe-399b-90ae-d13a5afd3d9f&quot;,&quot;title&quot;:&quot;Rocky reefs and kelp beds&quot;,&quot;author&quot;:[{&quot;family&quot;:&quot;Stephens&quot;,&quot;given&quot;:&quot;John S.&quot;,&quot;parse-names&quot;:false,&quot;dropping-particle&quot;:&quot;&quot;,&quot;non-dropping-particle&quot;:&quot;&quot;},{&quot;family&quot;:&quot;Larson&quot;,&quot;given&quot;:&quot;Ralph J.&quot;,&quot;parse-names&quot;:false,&quot;dropping-particle&quot;:&quot;&quot;,&quot;non-dropping-particle&quot;:&quot;&quot;},{&quot;family&quot;:&quot;Pondella&quot;,&quot;given&quot;:&quot;Daniel J.&quot;,&quot;parse-names&quot;:false,&quot;dropping-particle&quot;:&quot;&quot;,&quot;non-dropping-particle&quot;:&quot;&quot;}],&quot;container-title&quot;:&quot;The Ecology of Marine Fishes: California and Adjacent Waters&quot;,&quot;DOI&quot;:&quot;10.1525/california/9780520246539.003.0009&quot;,&quot;ISBN&quot;:&quot;0520246535&quot;,&quot;issued&quot;:{&quot;date-parts&quot;:[[2006,2,15]]},&quot;page&quot;:&quot;227-252&quot;,&quot;publisher&quot;:&quot;University of California Press&quot;,&quot;container-title-short&quot;:&quot;&quot;},&quot;isTemporary&quot;:false}]},{&quot;citationID&quot;:&quot;MENDELEY_CITATION_07e05b2a-80ac-46a2-ba9b-c1fc45d9e766&quot;,&quot;properties&quot;:{&quot;noteIndex&quot;:0},&quot;isEdited&quot;:false,&quot;manualOverride&quot;:{&quot;isManuallyOverridden&quot;:false,&quot;citeprocText&quot;:&quot;(F. E. Moy &amp;#38; Christie, 2012a)&quot;,&quot;manualOverrideText&quot;:&quot;&quot;},&quot;citationTag&quot;:&quot;MENDELEY_CITATION_v3_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&quot;,&quot;citationItems&quot;:[{&quot;id&quot;:&quot;2d0d6b68-cff9-3cd8-a541-60e8b298b76c&quot;,&quot;itemData&quot;:{&quot;type&quot;:&quot;article-journal&quot;,&quot;id&quot;:&quot;2d0d6b68-cff9-3cd8-a541-60e8b298b76c&quot;,&quot;title&quot;:&quot;Large-scale shift from sugar kelp (Saccharina latissima) to ephemeral algae along the south and west coast of Norway&quot;,&quot;author&quot;:[{&quot;family&quot;:&quot;Moy&quot;,&quot;given&quot;:&quot;Frithjof E&quot;,&quot;parse-names&quot;:false,&quot;dropping-particle&quot;:&quot;&quot;,&quot;non-dropping-particle&quot;:&quot;&quot;},{&quot;family&quot;:&quot;Christie&quot;,&quot;given&quot;:&quot;Hartvig&quot;,&quot;parse-names&quot;:false,&quot;dropping-particle&quot;:&quot;&quot;,&quot;non-dropping-particle&quot;:&quot;&quot;}],&quot;container-title&quot;:&quot;Marine Biology Research&quot;,&quot;DOI&quot;:&quot;10.1080/17451000.2011.637561&quot;,&quot;ISSN&quot;:&quot;1745-1000&quot;,&quot;URL&quot;:&quot;https://doi.org/10.1080/17451000.2011.637561&quot;,&quot;issued&quot;:{&quot;date-parts&quot;:[[2012,5,1]]},&quot;page&quot;:&quot;309-321&quot;,&quot;publisher&quot;:&quot;Taylor &amp; Francis&quot;,&quot;issue&quot;:&quot;4&quot;,&quot;volume&quot;:&quot;8&quot;,&quot;container-title-short&quot;:&quot;&quot;},&quot;isTemporary&quot;:false}]},{&quot;citationID&quot;:&quot;MENDELEY_CITATION_d077a303-9906-41b1-9777-0f581940677f&quot;,&quot;properties&quot;:{&quot;noteIndex&quot;:0},&quot;isEdited&quot;:false,&quot;manualOverride&quot;:{&quot;isManuallyOverridden&quot;:false,&quot;citeprocText&quot;:&quot;(Airoldi, 1998)&quot;,&quot;manualOverrideText&quot;:&quot;&quot;},&quot;citationTag&quot;:&quot;MENDELEY_CITATION_v3_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&quot;,&quot;citationItems&quot;:[{&quot;id&quot;:&quot;8d77a4ef-45af-3a04-89ed-5a1a79643c1f&quot;,&quot;itemData&quot;:{&quot;type&quot;:&quot;article-journal&quot;,&quot;id&quot;:&quot;8d77a4ef-45af-3a04-89ed-5a1a79643c1f&quot;,&quot;title&quot;:&quot;Roles of disturbance, sediment stress, and substratum retention on spatial dominance in algal turf&quot;,&quot;author&quot;:[{&quot;family&quot;:&quot;Airoldi&quot;,&quot;given&quot;:&quot;Laura&quot;,&quot;parse-names&quot;:false,&quot;dropping-particle&quot;:&quot;&quot;,&quot;non-dropping-particle&quot;:&quot;&quot;}],&quot;container-title&quot;:&quot;Ecology&quot;,&quot;container-title-short&quot;:&quot;Ecology&quot;,&quot;ISSN&quot;:&quot;1939-9170&quot;,&quot;issued&quot;:{&quot;date-parts&quot;:[[1998]]},&quot;page&quot;:&quot;2759-2770&quot;,&quot;publisher&quot;:&quot;Wiley Online Library&quot;,&quot;issue&quot;:&quot;8&quot;,&quot;volume&quot;:&quot;79&quot;},&quot;isTemporary&quot;:false}]},{&quot;citationID&quot;:&quot;MENDELEY_CITATION_3b8812e5-10cb-42f5-88ea-c040410e76c0&quot;,&quot;properties&quot;:{&quot;noteIndex&quot;:0},&quot;isEdited&quot;:false,&quot;manualOverride&quot;:{&quot;isManuallyOverridden&quot;:false,&quot;citeprocText&quot;:&quot;(Bennett et al., 2015; Filbee-Dexter &amp;#38; Scheibling, 2014; Frölicher &amp;#38; Laufkötter, 2018; Hayward, 1997; Provost et al., 2017; Scheibling &amp;#38; Gagnon, 2009; Smale, 2020; Vergés et al., 2014)&quot;,&quot;manualOverrideText&quot;:&quot;&quot;},&quot;citationTag&quot;:&quot;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&quot;,&quot;citationItems&quot;:[{&quot;id&quot;:&quot;a77718d0-cb7a-3594-9742-939077132b8f&quot;,&quot;itemData&quot;:{&quot;type&quot;:&quot;article-journal&quot;,&quot;id&quot;:&quot;a77718d0-cb7a-3594-9742-939077132b8f&quot;,&quot;title&quot;:&quot;The tropicalization of temperate marine ecosystems: Climate-mediated changes in herbivory and community phase shifts&quot;,&quot;author&quot;:[{&quot;family&quot;:&quot;Vergés&quot;,&quot;given&quot;:&quot;Adriana&quot;,&quot;parse-names&quot;:false,&quot;dropping-particle&quot;:&quot;&quot;,&quot;non-dropping-particle&quot;:&quot;&quot;},{&quot;family&quot;:&quot;Steinberg&quot;,&quot;given&quot;:&quot;Peter D.&quot;,&quot;parse-names&quot;:false,&quot;dropping-particle&quot;:&quot;&quot;,&quot;non-dropping-particle&quot;:&quot;&quot;},{&quot;family&quot;:&quot;Hay&quot;,&quot;given&quot;:&quot;Mark E.&quot;,&quot;parse-names&quot;:false,&quot;dropping-particle&quot;:&quot;&quot;,&quot;non-dropping-particle&quot;:&quot;&quot;},{&quot;family&quot;:&quot;Poore&quot;,&quot;given&quot;:&quot;Alistair G.B.&quot;,&quot;parse-names&quot;:false,&quot;dropping-particle&quot;:&quot;&quot;,&quot;non-dropping-particle&quot;:&quot;&quot;},{&quot;family&quot;:&quot;Campbell&quot;,&quot;given&quot;:&quot;Alexandra H.&quot;,&quot;parse-names&quot;:false,&quot;dropping-particle&quot;:&quot;&quot;,&quot;non-dropping-particle&quot;:&quot;&quot;},{&quot;family&quot;:&quot;Ballesteros&quot;,&quot;given&quot;:&quot;Enric&quot;,&quot;parse-names&quot;:false,&quot;dropping-particle&quot;:&quot;&quot;,&quot;non-dropping-particle&quot;:&quot;&quot;},{&quot;family&quot;:&quot;Heck&quot;,&quot;given&quot;:&quot;Kenneth L.&quot;,&quot;parse-names&quot;:false,&quot;dropping-particle&quot;:&quot;&quot;,&quot;non-dropping-particle&quot;:&quot;&quot;},{&quot;family&quot;:&quot;Booth&quot;,&quot;given&quot;:&quot;David J.&quot;,&quot;parse-names&quot;:false,&quot;dropping-particle&quot;:&quot;&quot;,&quot;non-dropping-particle&quot;:&quot;&quot;},{&quot;family&quot;:&quot;Coleman&quot;,&quot;given&quot;:&quot;Melinda A.&quot;,&quot;parse-names&quot;:false,&quot;dropping-particle&quot;:&quot;&quot;,&quot;non-dropping-particle&quot;:&quot;&quot;},{&quot;family&quot;:&quot;Feary&quot;,&quot;given&quot;:&quot;David A.&quot;,&quot;parse-names&quot;:false,&quot;dropping-particle&quot;:&quot;&quot;,&quot;non-dropping-particle&quot;:&quot;&quot;},{&quot;family&quot;:&quot;Figueira&quot;,&quot;given&quot;:&quot;Will&quot;,&quot;parse-names&quot;:false,&quot;dropping-particle&quot;:&quot;&quot;,&quot;non-dropping-particle&quot;:&quot;&quot;},{&quot;family&quot;:&quot;Langlois&quot;,&quot;given&quot;:&quot;Tim&quot;,&quot;parse-names&quot;:false,&quot;dropping-particle&quot;:&quot;&quot;,&quot;non-dropping-particle&quot;:&quot;&quot;},{&quot;family&quot;:&quot;Marzinelli&quot;,&quot;given&quot;:&quot;Ezequiel M.&quot;,&quot;parse-names&quot;:false,&quot;dropping-particle&quot;:&quot;&quot;,&quot;non-dropping-particle&quot;:&quot;&quot;},{&quot;family&quot;:&quot;Mizerek&quot;,&quot;given&quot;:&quot;Toni&quot;,&quot;parse-names&quot;:false,&quot;dropping-particle&quot;:&quot;&quot;,&quot;non-dropping-particle&quot;:&quot;&quot;},{&quot;family&quot;:&quot;Mumby&quot;,&quot;given&quot;:&quot;Peter J.&quot;,&quot;parse-names&quot;:false,&quot;dropping-particle&quot;:&quot;&quot;,&quot;non-dropping-particle&quot;:&quot;&quot;},{&quot;family&quot;:&quot;Nakamura&quot;,&quot;given&quot;:&quot;Yohei&quot;,&quot;parse-names&quot;:false,&quot;dropping-particle&quot;:&quot;&quot;,&quot;non-dropping-particle&quot;:&quot;&quot;},{&quot;family&quot;:&quot;Roughan&quot;,&quot;given&quot;:&quot;Moninya&quot;,&quot;parse-names&quot;:false,&quot;dropping-particle&quot;:&quot;&quot;,&quot;non-dropping-particle&quot;:&quot;&quot;},{&quot;family&quot;:&quot;Sebille&quot;,&quot;given&quot;:&quot;Erik&quot;,&quot;parse-names&quot;:false,&quot;dropping-particle&quot;:&quot;&quot;,&quot;non-dropping-particle&quot;:&quot;van&quot;},{&quot;family&quot;:&quot;Gupta&quot;,&quot;given&quot;:&quot;Alex&quot;,&quot;parse-names&quot;:false,&quot;dropping-particle&quot;:&quot;Sen&quot;,&quot;non-dropping-particle&quot;:&quot;&quot;},{&quot;family&quot;:&quot;Smale&quot;,&quot;given&quot;:&quot;Dan A.&quot;,&quot;parse-names&quot;:false,&quot;dropping-particle&quot;:&quot;&quot;,&quot;non-dropping-particle&quot;:&quot;&quot;},{&quot;family&quot;:&quot;Tomas&quot;,&quot;given&quot;:&quot;Fiona&quot;,&quot;parse-names&quot;:false,&quot;dropping-particle&quot;:&quot;&quot;,&quot;non-dropping-particle&quot;:&quot;&quot;},{&quot;family&quot;:&quot;Wernberg&quot;,&quot;given&quot;:&quot;Thomas&quot;,&quot;parse-names&quot;:false,&quot;dropping-particle&quot;:&quot;&quot;,&quot;non-dropping-particle&quot;:&quot;&quot;},{&quot;family&quot;:&quot;Wilson&quot;,&quot;given&quot;:&quot;Shaun K.&quot;,&quot;parse-names&quot;:false,&quot;dropping-particle&quot;:&quot;&quot;,&quot;non-dropping-particle&quot;:&quot;&quot;}],&quot;container-title&quot;:&quot;Proceedings of the Royal Society B: Biological Sciences&quot;,&quot;DOI&quot;:&quot;10.1098/rspb.2014.0846&quot;,&quot;ISSN&quot;:&quot;14712954&quot;,&quot;PMID&quot;:&quot;25009065&quot;,&quot;issued&quot;:{&quot;date-parts&quot;:[[2014,7,9]]},&quot;abstract&quot;:&quot;Climate-driven changes in biotic interactions can profoundly alter ecological communities, particularly when they impact foundation species. In marine systems, changes in herbivory and the consequent loss of dominant habitat forming species can result in dramatic community phase shifts, such as from coral to macroalgal dominance when tropical fish herbivory decreases, and from algal forests to 'barrens' when temperate urchin grazing increases. Here, we propose a novel phase-shift away from macroalgal dominance caused by tropical herbivores extending their range into temperate regions. We argue that this phase shift is facilitated by poleward-flowing boundary currents that are creating ocean warming hotspots around the globe, enabling the range expansion of tropical species and increasing their grazing rates in temperate areas. Overgrazing of temperate macroalgae by tropical herbivorous fishes has already occurred in Japan and the Mediterranean. Emerging evidence suggests similar phenomena are occurring in other temperate regions, with increasing occurrence of tropical fishes on temperate reefs. © 2014 The Author(s) Published by the Royal Society. All rights reserved.&quot;,&quot;publisher&quot;:&quot;Royal Society&quot;,&quot;issue&quot;:&quot;1789&quot;,&quot;volume&quot;:&quot;281&quot;,&quot;container-title-short&quot;:&quot;&quot;},&quot;isTemporary&quot;:false},{&quot;id&quot;:&quot;5d40ac6c-42e4-3732-b740-edaf69b76bbb&quot;,&quot;itemData&quot;:{&quot;type&quot;:&quot;article-journal&quot;,&quot;id&quot;:&quot;5d40ac6c-42e4-3732-b740-edaf69b76bbb&quot;,&quot;title&quot;:&quot;Tropical herbivores provide resilience to a climate‐mediated phase shift on temperate reefs&quot;,&quot;author&quot;:[{&quot;family&quot;:&quot;Bennett&quot;,&quot;given&quot;:&quot;Scott&quot;,&quot;parse-names&quot;:false,&quot;dropping-particle&quot;:&quot;&quot;,&quot;non-dropping-particle&quot;:&quot;&quot;},{&quot;family&quot;:&quot;Wernberg&quot;,&quot;given&quot;:&quot;Thomas&quot;,&quot;parse-names&quot;:false,&quot;dropping-particle&quot;:&quot;&quot;,&quot;non-dropping-particle&quot;:&quot;&quot;},{&quot;family&quot;:&quot;Harvey&quot;,&quot;given&quot;:&quot;Euan S&quot;,&quot;parse-names&quot;:false,&quot;dropping-particle&quot;:&quot;&quot;,&quot;non-dropping-particle&quot;:&quot;&quot;},{&quot;family&quot;:&quot;Santana‐Garcon&quot;,&quot;given&quot;:&quot;Julia&quot;,&quot;parse-names&quot;:false,&quot;dropping-particle&quot;:&quot;&quot;,&quot;non-dropping-particle&quot;:&quot;&quot;},{&quot;family&quot;:&quot;Saunders&quot;,&quot;given&quot;:&quot;Benjamin J&quot;,&quot;parse-names&quot;:false,&quot;dropping-particle&quot;:&quot;&quot;,&quot;non-dropping-particle&quot;:&quot;&quot;}],&quot;container-title&quot;:&quot;Ecology letters&quot;,&quot;container-title-short&quot;:&quot;Ecol Lett&quot;,&quot;ISSN&quot;:&quot;1461-023X&quot;,&quot;issued&quot;:{&quot;date-parts&quot;:[[2015]]},&quot;page&quot;:&quot;714-723&quot;,&quot;publisher&quot;:&quot;Wiley Online Library&quot;,&quot;issue&quot;:&quot;7&quot;,&quot;volume&quot;:&quot;18&quot;},&quot;isTemporary&quot;:false},{&quot;id&quot;:&quot;68263621-968f-357d-b614-22fd0e88d9b8&quot;,&quot;itemData&quot;:{&quot;type&quot;:&quot;article-journal&quot;,&quot;id&quot;:&quot;68263621-968f-357d-b614-22fd0e88d9b8&quot;,&quot;title&quot;:&quot;Pacific Ocean climate change: atmospheric forcing, ocean circulation and ecosystem response&quot;,&quot;author&quot;:[{&quot;family&quot;:&quot;Hayward&quot;,&quot;given&quot;:&quot;Thomas L&quot;,&quot;parse-names&quot;:false,&quot;dropping-particle&quot;:&quot;&quot;,&quot;non-dropping-particle&quot;:&quot;&quot;}],&quot;container-title&quot;:&quot;Trends in Ecology &amp; Evolution&quot;,&quot;container-title-short&quot;:&quot;Trends Ecol Evol&quot;,&quot;DOI&quot;:&quot;https://doi.org/10.1016/S0169-5347(97)01002-1&quot;,&quot;ISSN&quot;:&quot;0169-5347&quot;,&quot;URL&quot;:&quot;https://www.sciencedirect.com/science/article/pii/S0169534797010021&quot;,&quot;issued&quot;:{&quot;date-parts&quot;:[[1997]]},&quot;page&quot;:&quot;150-154&quot;,&quot;abstract&quot;:&quot;A major climate change event that affected atmospheric forcing, ocean circulation and ecosystem structure of the Pacific Ocean began in the mid-1970s. Changes in biomass, and presumably productivity, of the lower trophic levels (phytoplankton and Zooplankton) were directly attributed to this event. It also appears that some individual species at higher trophic levels were influenced, but cause-and-effect relationships are more difficult to document at the species level. Recent work shows that at least five major pelagic ecosystems responded to this event, but in different ways, and both increases and decreases in biomass were seen. Changes of this magnitude are well documented in the paleo-oceanographic record. However, it remains to be determined to what extent the changes were caused by natural cycles versus anthropogenic change (global warming).&quot;,&quot;issue&quot;:&quot;4&quot;,&quot;volume&quot;:&quot;12&quot;},&quot;isTemporary&quot;:false},{&quot;id&quot;:&quot;35717987-0040-3ac9-9ec5-8a02c09d28fc&quot;,&quot;itemData&quot;:{&quot;type&quot;:&quot;article&quot;,&quot;id&quot;:&quot;35717987-0040-3ac9-9ec5-8a02c09d28fc&quot;,&quot;title&quot;:&quot;Sea urchin barrens as alternative stable states of collapsed kelp ecosystems&quot;,&quot;author&quot;:[{&quot;family&quot;:&quot;Filbee-Dexter&quot;,&quot;given&quot;:&quot;Karen&quot;,&quot;parse-names&quot;:false,&quot;dropping-particle&quot;:&quot;&quot;,&quot;non-dropping-particle&quot;:&quot;&quot;},{&quot;family&quot;:&quot;Scheibling&quot;,&quot;given&quot;:&quot;Robert E.&quot;,&quot;parse-names&quot;:false,&quot;dropping-particle&quot;:&quot;&quot;,&quot;non-dropping-particle&quot;:&quot;&quot;}],&quot;container-title&quot;:&quot;Marine Ecology Progress Series&quot;,&quot;container-title-short&quot;:&quot;Mar Ecol Prog Ser&quot;,&quot;DOI&quot;:&quot;10.3354/meps10573&quot;,&quot;ISSN&quot;:&quot;01718630&quot;,&quot;issued&quot;:{&quot;date-parts&quot;:[[2014,1,9]]},&quot;page&quot;:&quot;1-25&quot;,&quot;abstract&quot;:&quot;Sea urchin barrens are benthic communities on rocky subtidal reefs that are dominated by urchins and coralline algae; in the absence of intense herbivory by urchins, these barrens support luxuriant seaweed communities such as kelp beds (or forests). Barrens can extend over 1000s of km of coastline or occur in small patches (10s to 100s of m)within a kelp bed. They are characterized by low primary productivity and low food-web complexity relative to kelp communities and are generally considered a collapsed state of the kelp ecosystem. To assess the stability of sea urchin barrens and potential for return to a kelp-dominated state, we document temporal and spatial patterns of occurrence of barrens along temperate and polar coasts. We examine the various drivers of phase (or regime) shifts in these areas, the threshold levels of urchin abundance that trigger abrupt changes in ecosystem state, and the feedback mechanisms that stabilize each state. Although longitudinal (decadal) studies are limited, we find evidence in several regions that transitions between barrens and kelp beds are characterized by discontinuous phase shifts, with different thresholds for forward (to barrens) and reverse (to kelp beds) shifts, in accordance with alternative stable-state dynamics. In other areas, barrens may reflect regime shifts associated with large-scale oceanographic changes. Accelerating climate change and increasing anthropogenic impacts play important roles in altering alternative stable-state dynamics and triggering phase shifts. Recovery of the kelp state may be possible through management or remediation measures, but this necessitates a clear understanding of the thresholds and stabilizing factors for a given system. © Inter-Research 2014.&quot;,&quot;volume&quot;:&quot;495&quot;},&quot;isTemporary&quot;:false},{&quot;id&quot;:&quot;98c52e9c-6168-3fdd-b6f0-b6d880c6c950&quot;,&quot;itemData&quot;:{&quot;type&quot;:&quot;article&quot;,&quot;id&quot;:&quot;98c52e9c-6168-3fdd-b6f0-b6d880c6c950&quot;,&quot;title&quot;:&quot;Impacts of ocean warming on kelp forest ecosystems&quot;,&quot;author&quot;:[{&quot;family&quot;:&quot;Smale&quot;,&quot;given&quot;:&quot;Dan A.&quot;,&quot;parse-names&quot;:false,&quot;dropping-particle&quot;:&quot;&quot;,&quot;non-dropping-particle&quot;:&quot;&quot;}],&quot;container-title&quot;:&quot;New Phytologist&quot;,&quot;DOI&quot;:&quot;10.1111/nph.16107&quot;,&quot;ISSN&quot;:&quot;14698137&quot;,&quot;PMID&quot;:&quot;31400287&quot;,&quot;issued&quot;:{&quot;date-parts&quot;:[[2020,2,1]]},&quot;page&quot;:&quot;1447-1454&quot;,&quot;abstract&quot;:&quot;Kelp forests represent some of the most diverse and productive habitats on Earth, and provide a range of ecosystem goods and services on which human populations depend. As the distribution and ecophysiology of kelp species is strongly influenced by temperature, recent warming trends in many regions have been linked with concurrent changes in kelp populations, communities and ecosystems. Over the past decade, the number of reports of ocean warming impacts on kelp forests has risen sharply. Here, I synthesise recent studies to highlight general patterns and trends. While kelp responses to climate change vary greatly between ocean basins, regions and species, there is compelling evidence to show that ocean warming poses an unequivocal threat to the persistence and integrity of kelp forest ecosystems in coming decades.&quot;,&quot;publisher&quot;:&quot;Blackwell Publishing Ltd&quot;,&quot;issue&quot;:&quot;4&quot;,&quot;volume&quot;:&quot;225&quot;,&quot;container-title-short&quot;:&quot;&quot;},&quot;isTemporary&quot;:false},{&quot;id&quot;:&quot;d8009f89-0ab6-34a2-8495-81b269431a4f&quot;,&quot;itemData&quot;:{&quot;type&quot;:&quot;article&quot;,&quot;id&quot;:&quot;d8009f89-0ab6-34a2-8495-81b269431a4f&quot;,&quot;title&quot;:&quot;Emerging risks from marine heat waves&quot;,&quot;author&quot;:[{&quot;family&quot;:&quot;Frölicher&quot;,&quot;given&quot;:&quot;Thomas L.&quot;,&quot;parse-names&quot;:false,&quot;dropping-particle&quot;:&quot;&quot;,&quot;non-dropping-particle&quot;:&quot;&quot;},{&quot;family&quot;:&quot;Laufkötter&quot;,&quot;given&quot;:&quot;Charlotte&quot;,&quot;parse-names&quot;:false,&quot;dropping-particle&quot;:&quot;&quot;,&quot;non-dropping-particle&quot;:&quot;&quot;}],&quot;container-title&quot;:&quot;Nature Communications&quot;,&quot;container-title-short&quot;:&quot;Nat Commun&quot;,&quot;DOI&quot;:&quot;10.1038/s41467-018-03163-6&quot;,&quot;ISSN&quot;:&quot;20411723&quot;,&quot;PMID&quot;:&quot;29440658&quot;,&quot;issued&quot;:{&quot;date-parts&quot;:[[2018,12,1]]},&quot;abstract&quot;:&quot;Recent marine heat waves have caused devastating impacts on marine ecosystems. Substantial progress in understanding past and future changes in marine heat waves and their risks for marine ecosystems is needed to predict how marine systems, and the goods and services they provide, will evolve in the future.&quot;,&quot;publisher&quot;:&quot;Nature Publishing Group&quot;,&quot;issue&quot;:&quot;1&quot;,&quot;volume&quot;:&quot;9&quot;},&quot;isTemporary&quot;:false},{&quot;id&quot;:&quot;6a869dd3-f232-317c-b6e4-d11a8dccb4c9&quot;,&quot;itemData&quot;:{&quot;type&quot;:&quot;article-journal&quot;,&quot;id&quot;:&quot;6a869dd3-f232-317c-b6e4-d11a8dccb4c9&quot;,&quot;title&quot;:&quot;Temperature-mediated outbreak dynamics of the invasive bryozoan Membranipora membranacea in Nova Scotian kelp beds&quot;,&quot;author&quot;:[{&quot;family&quot;:&quot;Scheibling&quot;,&quot;given&quot;:&quot;Robert E.&quot;,&quot;parse-names&quot;:false,&quot;dropping-particle&quot;:&quot;&quot;,&quot;non-dropping-particle&quot;:&quot;&quot;},{&quot;family&quot;:&quot;Gagnon&quot;,&quot;given&quot;:&quot;Patrick&quot;,&quot;parse-names&quot;:false,&quot;dropping-particle&quot;:&quot;&quot;,&quot;non-dropping-particle&quot;:&quot;&quot;}],&quot;container-title&quot;:&quot;Marine Ecology Progress Series&quot;,&quot;container-title-short&quot;:&quot;Mar Ecol Prog Ser&quot;,&quot;DOI&quot;:&quot;10.3354/meps08207&quot;,&quot;ISSN&quot;:&quot;01718630&quot;,&quot;issued&quot;:{&quot;date-parts&quot;:[[2009]]},&quot;page&quot;:&quot;1-13&quot;,&quot;abstract&quot;:&quot;We used underwater videography to examine seasonal and interannual patterns in the cover (on kelp) of the encrusting epiphytic bryozoan Membranipora membranacea, and associated changes in the structure and abundance of native kelp (Saccharina longicruris) populations, at 2 sites on the Atlantic coast of Nova Scotia and over 4 to 11 yr since initial introduction of this invasive species around 1992. We show that (1) changes in the cover of M. membranacea on kelp, and in the cover of kelp on the seabed, are reciprocal and seasonal; (2) thermal history during the summer/fall period of bryozoan colony growth explains a large proportion (83 %) of the interannual variation in peak cover of M. membranacea on kelp; and (3) annual decreases in kelp cover and blade size are related to the degree of infestation by M. membranacea, and not to wave action alone. Particularly severe outbreaks of M. membranacea, resulting in extensive defoliation of kelp beds, occurred in 1993, 1997 and 1999. Our field observations indicate that recurrent seasonal outbreaks of this invasive bryozoan can have a devastating effect on native kelp populations in Nova Scotia, which, in turn, facilitates the establishment and growth of the invasive green alga Codium fragile ssp. fragile. © Inter-Research 2009.&quot;,&quot;volume&quot;:&quot;390&quot;},&quot;isTemporary&quot;:false},{&quot;id&quot;:&quot;008265df-b482-3338-9ac1-56b41f191de4&quot;,&quot;itemData&quot;:{&quot;type&quot;:&quot;article-journal&quot;,&quot;id&quot;:&quot;008265df-b482-3338-9ac1-56b41f191de4&quot;,&quot;title&quot;:&quot;Climate-driven disparities among ecological interactions threaten kelp forest persistence&quot;,&quot;author&quot;:[{&quot;family&quot;:&quot;Provost&quot;,&quot;given&quot;:&quot;Euan J.&quot;,&quot;parse-names&quot;:false,&quot;dropping-particle&quot;:&quot;&quot;,&quot;non-dropping-particle&quot;:&quot;&quot;},{&quot;family&quot;:&quot;Kelaher&quot;,&quot;given&quot;:&quot;Brendan P.&quot;,&quot;parse-names&quot;:false,&quot;dropping-particle&quot;:&quot;&quot;,&quot;non-dropping-particle&quot;:&quot;&quot;},{&quot;family&quot;:&quot;Dworjanyn&quot;,&quot;given&quot;:&quot;Symon A.&quot;,&quot;parse-names&quot;:false,&quot;dropping-particle&quot;:&quot;&quot;,&quot;non-dropping-particle&quot;:&quot;&quot;},{&quot;family&quot;:&quot;Russell&quot;,&quot;given&quot;:&quot;Bayden D.&quot;,&quot;parse-names&quot;:false,&quot;dropping-particle&quot;:&quot;&quot;,&quot;non-dropping-particle&quot;:&quot;&quot;},{&quot;family&quot;:&quot;Connell&quot;,&quot;given&quot;:&quot;Sean D.&quot;,&quot;parse-names&quot;:false,&quot;dropping-particle&quot;:&quot;&quot;,&quot;non-dropping-particle&quot;:&quot;&quot;},{&quot;family&quot;:&quot;Ghedini&quot;,&quot;given&quot;:&quot;Giulia&quot;,&quot;parse-names&quot;:false,&quot;dropping-particle&quot;:&quot;&quot;,&quot;non-dropping-particle&quot;:&quot;&quot;},{&quot;family&quot;:&quot;Gillanders&quot;,&quot;given&quot;:&quot;Bronwyn M.&quot;,&quot;parse-names&quot;:false,&quot;dropping-particle&quot;:&quot;&quot;,&quot;non-dropping-particle&quot;:&quot;&quot;},{&quot;family&quot;:&quot;Figueira&quot;,&quot;given&quot;:&quot;Will IAM&quot;,&quot;parse-names&quot;:false,&quot;dropping-particle&quot;:&quot;&quot;,&quot;non-dropping-particle&quot;:&quot;&quot;},{&quot;family&quot;:&quot;Coleman&quot;,&quot;given&quot;:&quot;Melinda A.&quot;,&quot;parse-names&quot;:false,&quot;dropping-particle&quot;:&quot;&quot;,&quot;non-dropping-particle&quot;:&quot;&quot;}],&quot;container-title&quot;:&quot;Global Change Biology&quot;,&quot;container-title-short&quot;:&quot;Glob Chang Biol&quot;,&quot;DOI&quot;:&quot;10.1111/gcb.13414&quot;,&quot;ISSN&quot;:&quot;13652486&quot;,&quot;PMID&quot;:&quot;27392308&quot;,&quot;issued&quot;:{&quot;date-parts&quot;:[[2017,1,1]]},&quot;page&quot;:&quot;353-361&quot;,&quot;abstract&quot;:&quot;The combination of ocean warming and acidification brings an uncertain future to kelp forests that occupy the warmest parts of their range. These forests are not only subject to the direct negative effects of ocean climate change, but also to a combination of unknown indirect effects associated with changing ecological landscapes. Here, we used mesocosm experiments to test the direct effects of ocean warming and acidification on kelp biomass and photosynthetic health, as well as climate-driven disparities in indirect effects involving key consumers (urchins and rock lobsters) and competitors (algal turf). Elevated water temperature directly reduced kelp biomass, while their turf-forming competitors expanded in response to ocean acidification and declining kelp canopy. Elevated temperatures also increased growth of urchins and, concurrently, the rate at which they thinned kelp canopy. Rock lobsters, which are renowned for keeping urchin populations in check, indirectly intensified negative pressures on kelp by reducing their consumption of urchins in response to elevated temperature. Overall, these results suggest that kelp forests situated towards the low-latitude margins of their distribution will need to adapt to ocean warming in order to persist in the future. What is less certain is how such adaptation in kelps can occur in the face of intensifying consumptive (via ocean warming) and competitive (via ocean acidification) pressures that affect key ecological interactions associated with their persistence. If such indirect effects counter adaptation to changing climate, they may erode the stability of kelp forests and increase the probability of regime shifts from complex habitat-forming species to more simple habitats dominated by algal turfs.&quot;,&quot;publisher&quot;:&quot;Blackwell Publishing Ltd&quot;,&quot;issue&quot;:&quot;1&quot;,&quot;volume&quot;:&quot;23&quot;},&quot;isTemporary&quot;:false}]},{&quot;citationID&quot;:&quot;MENDELEY_CITATION_c735f537-6e39-40b8-9421-c154b562712c&quot;,&quot;properties&quot;:{&quot;noteIndex&quot;:0},&quot;isEdited&quot;:false,&quot;manualOverride&quot;:{&quot;isManuallyOverridden&quot;:false,&quot;citeprocText&quot;:&quot;(Beas-Luna et al., 2020; Dayton et al., 1998; Edyvane, 2003; Ling et al., 2009; McPherson et al., 2021; Pessarrodona et al., 2018)&quot;,&quot;manualOverrideText&quot;:&quot;&quot;},&quot;citationTag&quot;:&quot;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&quot;,&quot;citationItems&quot;:[{&quot;id&quot;:&quot;a5098e96-d319-39d9-8e3f-c204c42216f3&quot;,&quot;itemData&quot;:{&quot;type&quot;:&quot;article-journal&quot;,&quot;id&quot;:&quot;a5098e96-d319-39d9-8e3f-c204c42216f3&quot;,&quot;title&quot;:&quot;Sliding Baselines, Ghosts, and Reduced Expectations in Kelp Forest Communities&quot;,&quot;author&quot;:[{&quot;family&quot;:&quot;Dayton&quot;,&quot;given&quot;:&quot;Paul K&quot;,&quot;parse-names&quot;:false,&quot;dropping-particle&quot;:&quot;&quot;,&quot;non-dropping-particle&quot;:&quot;&quot;},{&quot;family&quot;:&quot;Tegner&quot;,&quot;given&quot;:&quot;Mia J&quot;,&quot;parse-names&quot;:false,&quot;dropping-particle&quot;:&quot;&quot;,&quot;non-dropping-particle&quot;:&quot;&quot;},{&quot;family&quot;:&quot;Edwards&quot;,&quot;given&quot;:&quot;Peter B&quot;,&quot;parse-names&quot;:false,&quot;dropping-particle&quot;:&quot;&quot;,&quot;non-dropping-particle&quot;:&quot;&quot;},{&quot;family&quot;:&quot;Riser&quot;,&quot;given&quot;:&quot;Kristin L&quot;,&quot;parse-names&quot;:false,&quot;dropping-particle&quot;:&quot;&quot;,&quot;non-dropping-particle&quot;:&quot;&quot;}],&quot;container-title&quot;:&quot;Ecological Applications&quot;,&quot;issued&quot;:{&quot;date-parts&quot;:[[1998]]},&quot;page&quot;:&quot;309-322&quot;,&quot;issue&quot;:&quot;2&quot;,&quot;volume&quot;:&quot;8&quot;,&quot;container-title-short&quot;:&quot;&quot;},&quot;isTemporary&quot;:false},{&quot;id&quot;:&quot;6ebb753c-673e-30de-822f-d87fda083306&quot;,&quot;itemData&quot;:{&quot;type&quot;:&quot;article-journal&quot;,&quot;id&quot;:&quot;6ebb753c-673e-30de-822f-d87fda083306&quot;,&quot;title&quot;:&quot;Conservation Monitoring and Recovery of Threatened Giant Kelp ( Macrocystis pyrifera ) Beds in Tasmania – Final Report part 1&quot;,&quot;author&quot;:[{&quot;family&quot;:&quot;Edyvane&quot;,&quot;given&quot;:&quot;Karen&quot;,&quot;parse-names&quot;:false,&quot;dropping-particle&quot;:&quot;&quot;,&quot;non-dropping-particle&quot;:&quot;&quot;}],&quot;container-title&quot;:&quot;Department of Primary Industries, Water &amp; Environment, Hobart&quot;,&quot;issued&quot;:{&quot;date-parts&quot;:[[2003]]},&quot;page&quot;:&quot;106-177&quot;,&quot;issue&quot;:&quot;November&quot;,&quot;container-title-short&quot;:&quot;&quot;},&quot;isTemporary&quot;:false},{&quot;id&quot;:&quot;cd4c8834-66c8-3630-9a11-8965c8d7a016&quot;,&quot;itemData&quot;:{&quot;type&quot;:&quot;article-journal&quot;,&quot;id&quot;:&quot;cd4c8834-66c8-3630-9a11-8965c8d7a016&quot;,&quot;title&quot;:&quot;Overfishing reduces resilience of kelp beds to climate-driven catastrophic phase shift.&quot;,&quot;author&quot;:[{&quot;family&quot;:&quot;Ling&quot;,&quot;given&quot;:&quot;S D&quot;,&quot;parse-names&quot;:false,&quot;dropping-particle&quot;:&quot;&quot;,&quot;non-dropping-particle&quot;:&quot;&quot;},{&quot;family&quot;:&quot;Johnson&quot;,&quot;given&quot;:&quot;C R&quot;,&quot;parse-names&quot;:false,&quot;dropping-particle&quot;:&quot;&quot;,&quot;non-dropping-particle&quot;:&quot;&quot;},{&quot;family&quot;:&quot;Frusher&quot;,&quot;given&quot;:&quot;S D&quot;,&quot;parse-names&quot;:false,&quot;dropping-particle&quot;:&quot;&quot;,&quot;non-dropping-particle&quot;:&quot;&quot;},{&quot;family&quot;:&quot;Ridgway&quot;,&quot;given&quot;:&quot;K R&quot;,&quot;parse-names&quot;:false,&quot;dropping-particle&quot;:&quot;&quot;,&quot;non-dropping-particle&quot;:&quot;&quot;}],&quot;container-title&quot;:&quot;Proceedings of the National Academy of Sciences of the United States of America&quot;,&quot;container-title-short&quot;:&quot;Proc Natl Acad Sci U S A&quot;,&quot;DOI&quot;:&quot;10.1073/pnas.0907529106&quot;,&quot;ISBN&quot;:&quot;0027-8424&quot;,&quot;ISSN&quot;:&quot;0027-8424&quot;,&quot;PMID&quot;:&quot;20018706&quot;,&quot;issued&quot;:{&quot;date-parts&quot;:[[2009]]},&quot;page&quot;:&quot;22341-22345&quot;,&quot;abstract&quot;:&quot;A key consideration in assessing impacts of climate change is the possibility of synergistic effects with other human-induced stressors. In the ocean realm, climate change and overfishing pose two of the greatest challenges to the structure and functioning of marine ecosystems. In eastern Tasmania, temperate coastal waters are warming at approximately four times the global ocean warming average, representing the fastest rate of warming in the Southern Hemisphere. This has driven range extension of the ecologically important long-spined sea urchin (Centrostephanus rodgersii), which has now commenced catastrophic overgrazing of productive Tasmanian kelp beds leading to loss of biodiversity and important rocky reef ecosystem services. Coincident with the overgrazing is heavy fishing of reef-based predators including the spiny lobster Jasus edwardsii. By conducting experiments inside and outside Marine Protected Areas we show that fishing, by removing large predatory lobsters, has reduced the resilience of kelp beds against the climate-driven threat of the sea urchin and thus increased risk of catastrophic shift to widespread sea urchin barrens. This shows that interactions between multiple human-induced stressors can exacerbate nonlinear responses of ecosystems to climate change and limit the adaptive capacity of these systems. Management actions focused on reducing the risk of catastrophic phase shift in ecosystems are particularly urgent in the face of ongoing warming and unprecedented levels of predator removal from the world's oceans.&quot;,&quot;issue&quot;:&quot;52&quot;,&quot;volume&quot;:&quot;106&quot;},&quot;isTemporary&quot;:false},{&quot;id&quot;:&quot;a1f565be-2425-37c4-8097-7d2e04855b16&quot;,&quot;itemData&quot;:{&quot;type&quot;:&quot;article-journal&quot;,&quot;id&quot;:&quot;a1f565be-2425-37c4-8097-7d2e04855b16&quot;,&quot;title&quot;:&quot;Large-scale shift in the structure of a kelp forest ecosystem co-occurs with an epizootic and marine heatwave&quot;,&quot;author&quot;:[{&quot;family&quot;:&quot;McPherson&quot;,&quot;given&quot;:&quot;Meredith L.&quot;,&quot;parse-names&quot;:false,&quot;dropping-particle&quot;:&quot;&quot;,&quot;non-dropping-particle&quot;:&quot;&quot;},{&quot;family&quot;:&quot;Finger&quot;,&quot;given&quot;:&quot;Dennis J.I.&quot;,&quot;parse-names&quot;:false,&quot;dropping-particle&quot;:&quot;&quot;,&quot;non-dropping-particle&quot;:&quot;&quot;},{&quot;family&quot;:&quot;Houskeeper&quot;,&quot;given&quot;:&quot;Henry F.&quot;,&quot;parse-names&quot;:false,&quot;dropping-particle&quot;:&quot;&quot;,&quot;non-dropping-particle&quot;:&quot;&quot;},{&quot;family&quot;:&quot;Bell&quot;,&quot;given&quot;:&quot;Tom W.&quot;,&quot;parse-names&quot;:false,&quot;dropping-particle&quot;:&quot;&quot;,&quot;non-dropping-particle&quot;:&quot;&quot;},{&quot;family&quot;:&quot;Carr&quot;,&quot;given&quot;:&quot;Mark H.&quot;,&quot;parse-names&quot;:false,&quot;dropping-particle&quot;:&quot;&quot;,&quot;non-dropping-particle&quot;:&quot;&quot;},{&quot;family&quot;:&quot;Rogers-Bennett&quot;,&quot;given&quot;:&quot;Laura&quot;,&quot;parse-names&quot;:false,&quot;dropping-particle&quot;:&quot;&quot;,&quot;non-dropping-particle&quot;:&quot;&quot;},{&quot;family&quot;:&quot;Kudela&quot;,&quot;given&quot;:&quot;Raphael M.&quot;,&quot;parse-names&quot;:false,&quot;dropping-particle&quot;:&quot;&quot;,&quot;non-dropping-particle&quot;:&quot;&quot;}],&quot;container-title&quot;:&quot;Communications Biology&quot;,&quot;container-title-short&quot;:&quot;Commun Biol&quot;,&quot;DOI&quot;:&quot;10.1038/s42003-021-01827-6&quot;,&quot;ISSN&quot;:&quot;23993642&quot;,&quot;PMID&quot;:&quot;33674760&quot;,&quot;issued&quot;:{&quot;date-parts&quot;:[[2021,12,1]]},&quot;abstract&quot;:&quot;Climate change is responsible for increased frequency, intensity, and duration of extreme events, such as marine heatwaves (MHWs). Within eastern boundary current systems, MHWs have profound impacts on temperature-nutrient dynamics that drive primary productivity. Bull kelp (Nereocystis luetkeana) forests, a vital nearshore habitat, experienced unprecedented losses along 350 km of coastline in northern California beginning in 2014 and continuing through 2019. These losses have had devastating consequences to northern California communities, economies, and fisheries. Using a suite of in situ and satellite-derived data, we demonstrate that the abrupt ecosystem shift initiated by a multi-year MHW was preceded by declines in keystone predator population densities. We show strong evidence that northern California kelp forests, while temporally dynamic, were historically resilient to fluctuating environmental conditions, even in the absence of key top predators, but that a series of coupled environmental and biological shifts between 2014 and 2016 resulted in the formation of a persistent, altered ecosystem state with low primary productivity. Based on our findings, we recommend the implementation of ecosystem-based and adaptive management strategies, such as (1) monitoring the status of key ecosystem attributes: kelp distribution and abundance, and densities of sea urchins and their predators, (2) developing management responses to threshold levels of these attributes, and (3) creating quantitative restoration suitability indices for informing kelp restoration efforts.&quot;,&quot;publisher&quot;:&quot;Nature Research&quot;,&quot;issue&quot;:&quot;1&quot;,&quot;volume&quot;:&quot;4&quot;},&quot;isTemporary&quot;:false},{&quot;id&quot;:&quot;d437c098-9738-361a-89bb-1177b6658872&quot;,&quot;itemData&quot;:{&quot;type&quot;:&quot;article-journal&quot;,&quot;id&quot;:&quot;d437c098-9738-361a-89bb-1177b6658872&quot;,&quot;title&quot;:&quot;Geographic variation in responses of kelp forest communities of the California Current to recent climatic changes&quot;,&quot;author&quot;:[{&quot;family&quot;:&quot;Beas-Luna&quot;,&quot;given&quot;:&quot;Rodrigo&quot;,&quot;parse-names&quot;:false,&quot;dropping-particle&quot;:&quot;&quot;,&quot;non-dropping-particle&quot;:&quot;&quot;},{&quot;family&quot;:&quot;Micheli&quot;,&quot;given&quot;:&quot;Fiorenza&quot;,&quot;parse-names&quot;:false,&quot;dropping-particle&quot;:&quot;&quot;,&quot;non-dropping-particle&quot;:&quot;&quot;},{&quot;family&quot;:&quot;Woodson&quot;,&quot;given&quot;:&quot;C. Brock&quot;,&quot;parse-names&quot;:false,&quot;dropping-particle&quot;:&quot;&quot;,&quot;non-dropping-particle&quot;:&quot;&quot;},{&quot;family&quot;:&quot;Carr&quot;,&quot;given&quot;:&quot;Mark&quot;,&quot;parse-names&quot;:false,&quot;dropping-particle&quot;:&quot;&quot;,&quot;non-dropping-particle&quot;:&quot;&quot;},{&quot;family&quot;:&quot;Malone&quot;,&quot;given&quot;:&quot;Dan&quot;,&quot;parse-names&quot;:false,&quot;dropping-particle&quot;:&quot;&quot;,&quot;non-dropping-particle&quot;:&quot;&quot;},{&quot;family&quot;:&quot;Torre&quot;,&quot;given&quot;:&quot;Jorge&quot;,&quot;parse-names&quot;:false,&quot;dropping-particle&quot;:&quot;&quot;,&quot;non-dropping-particle&quot;:&quot;&quot;},{&quot;family&quot;:&quot;Boch&quot;,&quot;given&quot;:&quot;Charles&quot;,&quot;parse-names&quot;:false,&quot;dropping-particle&quot;:&quot;&quot;,&quot;non-dropping-particle&quot;:&quot;&quot;},{&quot;family&quot;:&quot;Caselle&quot;,&quot;given&quot;:&quot;Jennifer E.&quot;,&quot;parse-names&quot;:false,&quot;dropping-particle&quot;:&quot;&quot;,&quot;non-dropping-particle&quot;:&quot;&quot;},{&quot;family&quot;:&quot;Edwards&quot;,&quot;given&quot;:&quot;Matt&quot;,&quot;parse-names&quot;:false,&quot;dropping-particle&quot;:&quot;&quot;,&quot;non-dropping-particle&quot;:&quot;&quot;},{&quot;family&quot;:&quot;Freiwald&quot;,&quot;given&quot;:&quot;Jan&quot;,&quot;parse-names&quot;:false,&quot;dropping-particle&quot;:&quot;&quot;,&quot;non-dropping-particle&quot;:&quot;&quot;},{&quot;family&quot;:&quot;Hamilton&quot;,&quot;given&quot;:&quot;Scott L.&quot;,&quot;parse-names&quot;:false,&quot;dropping-particle&quot;:&quot;&quot;,&quot;non-dropping-particle&quot;:&quot;&quot;},{&quot;family&quot;:&quot;Hernandez&quot;,&quot;given&quot;:&quot;Arturo&quot;,&quot;parse-names&quot;:false,&quot;dropping-particle&quot;:&quot;&quot;,&quot;non-dropping-particle&quot;:&quot;&quot;},{&quot;family&quot;:&quot;Konar&quot;,&quot;given&quot;:&quot;Brenda&quot;,&quot;parse-names&quot;:false,&quot;dropping-particle&quot;:&quot;&quot;,&quot;non-dropping-particle&quot;:&quot;&quot;},{&quot;family&quot;:&quot;Kroeker&quot;,&quot;given&quot;:&quot;Kristy J.&quot;,&quot;parse-names&quot;:false,&quot;dropping-particle&quot;:&quot;&quot;,&quot;non-dropping-particle&quot;:&quot;&quot;},{&quot;family&quot;:&quot;Lorda&quot;,&quot;given&quot;:&quot;Julio&quot;,&quot;parse-names&quot;:false,&quot;dropping-particle&quot;:&quot;&quot;,&quot;non-dropping-particle&quot;:&quot;&quot;},{&quot;family&quot;:&quot;Montaño-Moctezuma&quot;,&quot;given&quot;:&quot;Gabriela&quot;,&quot;parse-names&quot;:false,&quot;dropping-particle&quot;:&quot;&quot;,&quot;non-dropping-particle&quot;:&quot;&quot;},{&quot;family&quot;:&quot;Torres-Moye&quot;,&quot;given&quot;:&quot;Guillermo&quot;,&quot;parse-names&quot;:false,&quot;dropping-particle&quot;:&quot;&quot;,&quot;non-dropping-particle&quot;:&quot;&quot;}],&quot;container-title&quot;:&quot;Global Change Biology&quot;,&quot;container-title-short&quot;:&quot;Glob Chang Biol&quot;,&quot;DOI&quot;:&quot;10.1111/gcb.15273&quot;,&quot;ISSN&quot;:&quot;13652486&quot;,&quot;PMID&quot;:&quot;32902090&quot;,&quot;issued&quot;:{&quot;date-parts&quot;:[[2020,11,1]]},&quot;page&quot;:&quot;6457-6473&quot;,&quot;abstract&quot;:&quot;The changing global climate is having profound effects on coastal marine ecosystems around the world. Structure, functioning, and resilience, however, can vary geographically, depending on species composition, local oceanographic forcing, and other pressures from human activities and use. Understanding ecological responses to environmental change and predicting changes in the structure and functioning of whole ecosystems require large-scale, long-term studies, yet most studies trade spatial extent for temporal duration. We address this shortfall by integrating multiple long-term kelp forest monitoring datasets to evaluate biogeographic patterns and rates of change of key functional groups (FG) along the west coast of North America. Analysis of data from 469 sites spanning Alaska, USA, to Baja California, Mexico, and 373 species (assigned to 18 FG) reveals regional variation in responses to both long-term (2006–2016) change and a recent marine heatwave (2014–2016) associated with two atmospheric and oceanographic anomalies, the “Blob” and extreme El Niño Southern Oscillation (ENSO). Canopy-forming kelps appeared most sensitive to warming throughout their range. Other FGs varied in their responses among trophic levels, ecoregions, and in their sensitivity to heatwaves. Changes in community structure were most evident within the southern and northern California ecoregions, while communities in the center of the range were more resilient. We report a poleward shift in abundance of some key FGs. These results reveal major, ongoing region-wide changes in productive coastal marine ecosystems in response to large-scale climate variability, and the potential loss of foundation species. In particular, our results suggest that coastal communities that are dependent on kelp forests will be more impacted in the southern portion of the California Current region, highlighting the urgency of implementing adaptive strategies to sustain livelihoods and ensure food security. The results also highlight the value of multiregional integration and coordination of monitoring programs for improving our understanding of marine ecosystems, with the goal of informing policy and resource management in the future.&quot;,&quot;publisher&quot;:&quot;Blackwell Publishing Ltd&quot;,&quot;issue&quot;:&quot;11&quot;,&quot;volume&quot;:&quot;26&quot;},&quot;isTemporary&quot;:false},{&quot;id&quot;:&quot;3fd2f601-1efe-3482-b4c4-e895aa1b6953&quot;,&quot;itemData&quot;:{&quot;type&quot;:&quot;article-journal&quot;,&quot;id&quot;:&quot;3fd2f601-1efe-3482-b4c4-e895aa1b6953&quot;,&quot;title&quot;:&quot;Carbon assimilation and transfer through kelp forests in the NE Atlantic is diminished under a warmer ocean climate&quot;,&quot;author&quot;:[{&quot;family&quot;:&quot;Pessarrodona&quot;,&quot;given&quot;:&quot;Albert&quot;,&quot;parse-names&quot;:false,&quot;dropping-particle&quot;:&quot;&quot;,&quot;non-dropping-particle&quot;:&quot;&quot;},{&quot;family&quot;:&quot;Moore&quot;,&quot;given&quot;:&quot;Pippa J.&quot;,&quot;parse-names&quot;:false,&quot;dropping-particle&quot;:&quot;&quot;,&quot;non-dropping-particle&quot;:&quot;&quot;},{&quot;family&quot;:&quot;Sayer&quot;,&quot;given&quot;:&quot;Martin D.J.&quot;,&quot;parse-names&quot;:false,&quot;dropping-particle&quot;:&quot;&quot;,&quot;non-dropping-particle&quot;:&quot;&quot;},{&quot;family&quot;:&quot;Smale&quot;,&quot;given&quot;:&quot;Dan A.&quot;,&quot;parse-names&quot;:false,&quot;dropping-particle&quot;:&quot;&quot;,&quot;non-dropping-particle&quot;:&quot;&quot;}],&quot;container-title&quot;:&quot;Global Change Biology&quot;,&quot;container-title-short&quot;:&quot;Glob Chang Biol&quot;,&quot;DOI&quot;:&quot;10.1111/gcb.14303&quot;,&quot;ISSN&quot;:&quot;13652486&quot;,&quot;PMID&quot;:&quot;29862600&quot;,&quot;issued&quot;:{&quot;date-parts&quot;:[[2018,9,1]]},&quot;page&quot;:&quot;4386-4398&quot;,&quot;abstract&quot;:&quot;Global climate change is affecting carbon cycling by driving changes in primary productivity and rates of carbon fixation, release and storage within Earth's vegetated systems. There is, however, limited understanding of how carbon flow between donor and recipient habitats will respond to climatic changes. Macroalgal-dominated habitats, such as kelp forests, are gaining recognition as important carbon donors within coastal carbon cycles, yet rates of carbon assimilation and transfer through these habitats are poorly resolved. Here, we investigated the likely impacts of ocean warming on coastal carbon cycling by quantifying rates of carbon assimilation and transfer in Laminaria hyperborea kelp forests—one of the most extensive coastal vegetated habitat types in the NE Atlantic—along a latitudinal temperature gradient. Kelp forests within warm climatic regimes assimilated, on average, more than three times less carbon and donated less than half the amount of particulate carbon compared to those from cold regimes. These patterns were not related to variability in other environmental parameters. Across their wider geographical distribution, plants exhibited reduced sizes toward their warm-water equatorward range edge, further suggesting that carbon flow is reduced under warmer climates. Overall, we estimated that Laminaria hyperborea forests stored ~11.49 Tg C in living biomass and released particulate carbon at a rate of ~5.71 Tg C year−1. This estimated flow of carbon was markedly higher than reported values for most other marine and terrestrial vegetated habitat types in Europe. Together, our observations suggest that continued warming will diminish the amount of carbon that is assimilated and transported through temperate kelp forests in NE Atlantic, with potential consequences for the coastal carbon cycle. Our findings underline the need to consider climate-driven changes in the capacity of ecosystems to fix and donate carbon when assessing the impacts of climate change on carbon cycling.&quot;,&quot;publisher&quot;:&quot;Blackwell Publishing Ltd&quot;,&quot;issue&quot;:&quot;9&quot;,&quot;volume&quot;:&quot;24&quot;},&quot;isTemporary&quot;:false}]},{&quot;citationID&quot;:&quot;MENDELEY_CITATION_b8288888-d1c3-47af-b70f-4e4b05f6d769&quot;,&quot;properties&quot;:{&quot;noteIndex&quot;:0},&quot;isEdited&quot;:false,&quot;manualOverride&quot;:{&quot;isManuallyOverridden&quot;:false,&quot;citeprocText&quot;:&quot;(Cavanaugh et al., 2011)&quot;,&quot;manualOverrideText&quot;:&quot;&quot;},&quot;citationTag&quot;:&quot;MENDELEY_CITATION_v3_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&quot;,&quot;citationItems&quot;:[{&quot;id&quot;:&quot;226a95e5-ac6a-3f05-8243-a9be20e25e7f&quot;,&quot;itemData&quot;:{&quot;type&quot;:&quot;article-journal&quot;,&quot;id&quot;:&quot;226a95e5-ac6a-3f05-8243-a9be20e25e7f&quot;,&quot;title&quot;:&quot;Environmental controls of giant-kelp biomass in the Santa Barbara Channel, California&quot;,&quot;author&quot;:[{&quot;family&quot;:&quot;Cavanaugh&quot;,&quot;given&quot;:&quot;Kyle C.&quot;,&quot;parse-names&quot;:false,&quot;dropping-particle&quot;:&quot;&quot;,&quot;non-dropping-particle&quot;:&quot;&quot;},{&quot;family&quot;:&quot;Siegel&quot;,&quot;given&quot;:&quot;David A.&quot;,&quot;parse-names&quot;:false,&quot;dropping-particle&quot;:&quot;&quot;,&quot;non-dropping-particle&quot;:&quot;&quot;},{&quot;family&quot;:&quot;Reed&quot;,&quot;given&quot;:&quot;Daniel C.&quot;,&quot;parse-names&quot;:false,&quot;dropping-particle&quot;:&quot;&quot;,&quot;non-dropping-particle&quot;:&quot;&quot;},{&quot;family&quot;:&quot;Dennison&quot;,&quot;given&quot;:&quot;Philip E.&quot;,&quot;parse-names&quot;:false,&quot;dropping-particle&quot;:&quot;&quot;,&quot;non-dropping-particle&quot;:&quot;&quot;}],&quot;container-title&quot;:&quot;Marine Ecology Progress Series&quot;,&quot;container-title-short&quot;:&quot;Mar Ecol Prog Ser&quot;,&quot;DOI&quot;:&quot;10.3354/meps09141&quot;,&quot;ISBN&quot;:&quot;0171-8630&quot;,&quot;ISSN&quot;:&quot;01718630&quot;,&quot;issued&quot;:{&quot;date-parts&quot;:[[2011]]},&quot;page&quot;:&quot;1-17&quot;,&quot;abstract&quot;:&quot;Synthesizing long-term observations at multiple scales is vital for understanding the environmental drivers of ecosystem dynamics. We assessed the role of several environmental drivers in explaining temporal and spatial patterns in the abundance of giant kelp Macrocystis pyrifera in the Santa Barbara Channel between 1984 and 2009. We developed a novel method for estimating the canopy biomass of giant kelp from Landsat 5 Thematic Mapper satellite imagery, which allowed us to examine the dynamics of giant-kelp biomass on spatial scales ranging from 100s of m 2 to 100s of km 2 and temporal scales ranging from several weeks to 25 yr. Comparisons of changes in canopy biomass with oceanographic and climatic data revealed that winter losses of regional kelp canopy biomass were positively correlated with significant wave height (r 2 = 0.50), while spring recoveries were negatively correlated with sea surface temperature (r 2 = 0.30; used as a proxy for nutrient availability). On interannual timescales, regional kelp-canopy biomass lagged the variations in wave heights, sea surface temperatures, and the North Pacific Gyre Oscillation index by 3 yr, indicating that these factors affect cycles of kelp recruitment and mortality. Results from cluster analysis showed that the response of kelp biomass to environmental conditions varied among different subregions of the Santa Barbara Channel. The dynamics of kelp biomass in exposed regions were related to wave disturbance, while kelp dynamics in sheltered regions tracked sea surface temperatures more closely. These results depict a high level of regional heterogeneity in the biomass dynamics of this important foundation species. ¬© Inter-Research 2011.&quot;,&quot;volume&quot;:&quot;429&quot;},&quot;isTemporary&quot;:false}]},{&quot;citationID&quot;:&quot;MENDELEY_CITATION_84162b0d-b9dd-4e8b-8dd2-1bfdcc80d981&quot;,&quot;properties&quot;:{&quot;noteIndex&quot;:0},&quot;isEdited&quot;:false,&quot;manualOverride&quot;:{&quot;isManuallyOverridden&quot;:false,&quot;citeprocText&quot;:&quot;(Tait, 2019)&quot;,&quot;manualOverrideText&quot;:&quot;&quot;},&quot;citationTag&quot;:&quot;MENDELEY_CITATION_v3_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&quot;,&quot;citationItems&quot;:[{&quot;id&quot;:&quot;43c4bc3d-5cf5-3488-abe6-7d06958dd7c7&quot;,&quot;itemData&quot;:{&quot;type&quot;:&quot;article-journal&quot;,&quot;id&quot;:&quot;43c4bc3d-5cf5-3488-abe6-7d06958dd7c7&quot;,&quot;title&quot;:&quot;Giant kelp forests at critical light thresholds show compromised ecological resilience to environmental and biological drivers&quot;,&quot;author&quot;:[{&quot;family&quot;:&quot;Tait&quot;,&quot;given&quot;:&quot;Leigh W.&quot;,&quot;parse-names&quot;:false,&quot;dropping-particle&quot;:&quot;&quot;,&quot;non-dropping-particle&quot;:&quot;&quot;}],&quot;container-title&quot;:&quot;Estuarine, Coastal and Shelf Science&quot;,&quot;container-title-short&quot;:&quot;Estuar Coast Shelf Sci&quot;,&quot;DOI&quot;:&quot;10.1016/j.ecss.2019.02.026&quot;,&quot;ISSN&quot;:&quot;02727714&quot;,&quot;issued&quot;:{&quot;date-parts&quot;:[[2019,4,5]]},&quot;page&quot;:&quot;231-241&quot;,&quot;abstract&quot;:&quot;Replacement of kelp and fucoid forests by low biomass turfing communities or urchin barrens has been identified in temperate marine ecosystems worldwide. Variation in the mechanisms of decline (e.g., urchin grazing, temperature stress) and apparent driving stressors (e.g., overfishing, sedimentation, global warming) has greatly limited the development of generalized management strategies. Thresholds of urchin density and thermal tolerance for habitat-forming seaweeds are increasingly well established, yet thresholds of turbidity are rarely considered. Given the universal requirement for light in aquatic macrophytes, estimation of photosynthetically active radiation (PAR) limits may help underpin frameworks for better management of terrestrial stressors. Here I have examined spatial and temporal variability of PAR in forests of the giant kelp Macrocystis pyrifera across a gradient of exposure to land-derived sediments. Exposure to excess suspended sediments pushed PAR below critical thresholds for net sporophyte growth (&lt;1.0 mol m −2 day −1 ), affecting giant kelp densities, but also impacting a range of ecological metrics including: fucoid density; laminarian density; beta diversity metrics; subcanopy composition; and urchin density. While kelps and fucoids responded to similar light thresholds, kelps appear to be vulnerable to physical disruption by sediments whereas fucoids are tolerant of physical disruption mechanisms, but vulnerable to declining light availability. Light thresholds of 1.0 mol m −2 day −1 may be a useful target for management of stressors affecting water clarity (e.g., sedimentation, eutrophication), with universal applicability across diverse groups of aquatic photoautotrophs.&quot;,&quot;publisher&quot;:&quot;Academic Press&quot;,&quot;volume&quot;:&quot;219&quot;},&quot;isTemporary&quot;:false}]},{&quot;citationID&quot;:&quot;MENDELEY_CITATION_61a29cf6-fcf3-4b88-b82f-1a73b4e601f0&quot;,&quot;properties&quot;:{&quot;noteIndex&quot;:0},&quot;isEdited&quot;:false,&quot;manualOverride&quot;:{&quot;isManuallyOverridden&quot;:false,&quot;citeprocText&quot;:&quot;(Kaushal et al., 2008)&quot;,&quot;manualOverrideText&quot;:&quot;&quot;},&quot;citationTag&quot;:&quot;MENDELEY_CITATION_v3_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&quot;,&quot;citationItems&quot;:[{&quot;id&quot;:&quot;768146e4-9f69-3470-b07d-fb06f9b0ba6a&quot;,&quot;itemData&quot;:{&quot;type&quot;:&quot;article-journal&quot;,&quot;id&quot;:&quot;768146e4-9f69-3470-b07d-fb06f9b0ba6a&quot;,&quot;title&quot;:&quot;Interaction between Urbanization and Climate Variability Amplifies Watershed Nitrate Export in Maryland&quot;,&quot;author&quot;:[{&quot;family&quot;:&quot;Kaushal&quot;,&quot;given&quot;:&quot;Sujay S&quot;,&quot;parse-names&quot;:false,&quot;dropping-particle&quot;:&quot;&quot;,&quot;non-dropping-particle&quot;:&quot;&quot;},{&quot;family&quot;:&quot;Groffman&quot;,&quot;given&quot;:&quot;Peter M&quot;,&quot;parse-names&quot;:false,&quot;dropping-particle&quot;:&quot;&quot;,&quot;non-dropping-particle&quot;:&quot;&quot;},{&quot;family&quot;:&quot;Band&quot;,&quot;given&quot;:&quot;Lawrence E&quot;,&quot;parse-names&quot;:false,&quot;dropping-particle&quot;:&quot;&quot;,&quot;non-dropping-particle&quot;:&quot;&quot;},{&quot;family&quot;:&quot;Shields&quot;,&quot;given&quot;:&quot;Catherine A&quot;,&quot;parse-names&quot;:false,&quot;dropping-particle&quot;:&quot;&quot;,&quot;non-dropping-particle&quot;:&quot;&quot;},{&quot;family&quot;:&quot;Morgan&quot;,&quot;given&quot;:&quot;Raymond P&quot;,&quot;parse-names&quot;:false,&quot;dropping-particle&quot;:&quot;&quot;,&quot;non-dropping-particle&quot;:&quot;&quot;},{&quot;family&quot;:&quot;Palmer&quot;,&quot;given&quot;:&quot;Margaret A&quot;,&quot;parse-names&quot;:false,&quot;dropping-particle&quot;:&quot;&quot;,&quot;non-dropping-particle&quot;:&quot;&quot;},{&quot;family&quot;:&quot;Belt&quot;,&quot;given&quot;:&quot;Kenneth T&quot;,&quot;parse-names&quot;:false,&quot;dropping-particle&quot;:&quot;&quot;,&quot;non-dropping-particle&quot;:&quot;&quot;},{&quot;family&quot;:&quot;Swan&quot;,&quot;given&quot;:&quot;Christopher M&quot;,&quot;parse-names&quot;:false,&quot;dropping-particle&quot;:&quot;&quot;,&quot;non-dropping-particle&quot;:&quot;&quot;},{&quot;family&quot;:&quot;Findlay&quot;,&quot;given&quot;:&quot;Stuart E G&quot;,&quot;parse-names&quot;:false,&quot;dropping-particle&quot;:&quot;&quot;,&quot;non-dropping-particle&quot;:&quot;&quot;},{&quot;family&quot;:&quot;Fisher&quot;,&quot;given&quot;:&quot;Gary T&quot;,&quot;parse-names&quot;:false,&quot;dropping-particle&quot;:&quot;&quot;,&quot;non-dropping-particle&quot;:&quot;&quot;}],&quot;container-title&quot;:&quot;Environmental Science &amp; Technology&quot;,&quot;container-title-short&quot;:&quot;Environ Sci Technol&quot;,&quot;DOI&quot;:&quot;10.1021/es800264f&quot;,&quot;ISSN&quot;:&quot;0013-936X&quot;,&quot;URL&quot;:&quot;https://doi.org/10.1021/es800264f&quot;,&quot;issued&quot;:{&quot;date-parts&quot;:[[2008,8,1]]},&quot;page&quot;:&quot;5872-5878&quot;,&quot;publisher&quot;:&quot;American Chemical Society&quot;,&quot;issue&quot;:&quot;16&quot;,&quot;volume&quot;:&quot;42&quot;},&quot;isTemporary&quot;:false}]},{&quot;citationID&quot;:&quot;MENDELEY_CITATION_7f692cdc-a8cd-4d9c-a6d9-27fd18df7432&quot;,&quot;properties&quot;:{&quot;noteIndex&quot;:0},&quot;isEdited&quot;:false,&quot;manualOverride&quot;:{&quot;isManuallyOverridden&quot;:false,&quot;citeprocText&quot;:&quot;(Filbee-Dexter et al., 2016; Filbee-Dexter &amp;#38; Wernberg, 2018)&quot;,&quot;manualOverrideText&quot;:&quot;&quot;},&quot;citationTag&quot;:&quot;MENDELEY_CITATION_v3_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&quot;,&quot;citationItems&quot;:[{&quot;id&quot;:&quot;b2a8c179-0345-3752-ad22-8131be56d537&quot;,&quot;itemData&quot;:{&quot;type&quot;:&quot;article-journal&quot;,&quot;id&quot;:&quot;b2a8c179-0345-3752-ad22-8131be56d537&quot;,&quot;title&quot;:&quot;Large-scale degradation of a kelp ecosystem in an ocean warming hotspot&quot;,&quot;author&quot;:[{&quot;family&quot;:&quot;Filbee-Dexter&quot;,&quot;given&quot;:&quot;Karen&quot;,&quot;parse-names&quot;:false,&quot;dropping-particle&quot;:&quot;&quot;,&quot;non-dropping-particle&quot;:&quot;&quot;},{&quot;family&quot;:&quot;Feehan&quot;,&quot;given&quot;:&quot;Colette J.&quot;,&quot;parse-names&quot;:false,&quot;dropping-particle&quot;:&quot;&quot;,&quot;non-dropping-particle&quot;:&quot;&quot;},{&quot;family&quot;:&quot;Scheibling&quot;,&quot;given&quot;:&quot;Robert E.&quot;,&quot;parse-names&quot;:false,&quot;dropping-particle&quot;:&quot;&quot;,&quot;non-dropping-particle&quot;:&quot;&quot;}],&quot;container-title&quot;:&quot;Marine Ecology Progress Series&quot;,&quot;container-title-short&quot;:&quot;Mar Ecol Prog Ser&quot;,&quot;DOI&quot;:&quot;10.3354/meps11554&quot;,&quot;ISSN&quot;:&quot;01718630&quot;,&quot;issued&quot;:{&quot;date-parts&quot;:[[2016,2,3]]},&quot;page&quot;:&quot;141-152&quot;,&quot;abstract&quot;:&quot;Understanding the impacts of climate change on biological systems requires observational data over multi-decadal time spans and broad spatial scales. Extensive research at an ocean warming hotspot off Nova Scotia, Canada, enabled us to evaluate the impact of 3 decades of observed temperature rise on a coastal marine ecosystem. Here, we document changes in the kelp community from sites monitored since 1949, 1968 and 1984, and from coastal surveys in 1982, 2000, 2007 and 2014. We show that mean kelp biomass has declined by 85-99% over the past 4-6 decades, and a catastrophic phase shift has occurred from luxuriant kelp beds to rocky reefs dominated by opportunistic turf-forming and invasive algae. This shift likely represents a persistent change, driven by multiple biotic and abiotic interactions, with positive feedback mechanisms (e.g. sediment accumulation) that stabilize the invasive/turf-algal state. This study is the first to show multi-decadal declines in kelp related to warming temperatures in the Northwest Atlantic. The large-scale degradation of an important coastal ecosystem within a warming hotspot presents a troubling example of the instability of marine systems in a rapidly changing ocean environment.&quot;,&quot;publisher&quot;:&quot;Inter-Research&quot;,&quot;volume&quot;:&quot;543&quot;},&quot;isTemporary&quot;:false},{&quot;id&quot;:&quot;7857c0a3-d265-3055-888d-55fe3109bed1&quot;,&quot;itemData&quot;:{&quot;type&quot;:&quot;article&quot;,&quot;id&quot;:&quot;7857c0a3-d265-3055-888d-55fe3109bed1&quot;,&quot;title&quot;:&quot;Rise of Turfs: A New Battlefront for Globally Declining Kelp Forests&quot;,&quot;author&quot;:[{&quot;family&quot;:&quot;Filbee-Dexter&quot;,&quot;given&quot;:&quot;Karen&quot;,&quot;parse-names&quot;:false,&quot;dropping-particle&quot;:&quot;&quot;,&quot;non-dropping-particle&quot;:&quot;&quot;},{&quot;family&quot;:&quot;Wernberg&quot;,&quot;given&quot;:&quot;Thomas&quot;,&quot;parse-names&quot;:false,&quot;dropping-particle&quot;:&quot;&quot;,&quot;non-dropping-particle&quot;:&quot;&quot;}],&quot;container-title&quot;:&quot;BioScience&quot;,&quot;container-title-short&quot;:&quot;Bioscience&quot;,&quot;DOI&quot;:&quot;10.1093/biosci/bix147&quot;,&quot;ISSN&quot;:&quot;15253244&quot;,&quot;issued&quot;:{&quot;date-parts&quot;:[[2018,2,1]]},&quot;page&quot;:&quot;64-76&quot;,&quot;abstract&quot;:&quot;Kelp forests are structurally complex habitats, which provide valuable services along 25% of the world's coastlines. Globally, many kelp forests have disappeared and been replaced by turf algae over the last decade. Evidence that environmental conditions are becoming less favorable for kelps, combined with a lack of observed recovery, raises concern that these changes represent persistent regime shifts. Here, we show that human activities mediate turf transitions through geographically disparate abiotic (warming and eutrophication) and biotic (herbivory and epiphytism) drivers of kelp loss. Evidence suggests kelp forests are pushed beyond tipping points where new, stabilizing feedback systems (sedimentation, competition, and Allee effects) reinforce turf dominance. Although these new locks on the degraded ecosystems are strong, a mechanistic understanding of feedback systems and interactions between global and local drivers of kelp loss will expose which processes are easier to control. This should provide management solutions to curb the pervasive trend of the flattening of kelp forests globally.&quot;,&quot;publisher&quot;:&quot;Oxford University Press&quot;,&quot;issue&quot;:&quot;2&quot;,&quot;volume&quot;:&quot;68&quot;},&quot;isTemporary&quot;:false}]},{&quot;citationID&quot;:&quot;MENDELEY_CITATION_4d9ee3b5-65e0-4968-a635-82a2c4c9039c&quot;,&quot;properties&quot;:{&quot;noteIndex&quot;:0},&quot;isEdited&quot;:false,&quot;manualOverride&quot;:{&quot;isManuallyOverridden&quot;:false,&quot;citeprocText&quot;:&quot;(Antonakis et al., 2021; Butsic et al., 2017; Dudney et al., 2021; Mundlak, 1978; Pearl et al., 2016; Wooldridge, 2010)&quot;,&quot;manualOverrideText&quot;:&quot;&quot;},&quot;citationTag&quot;:&quot;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&quot;,&quot;citationItems&quot;:[{&quot;id&quot;:&quot;7ee37b49-87eb-3948-809a-1cc2f04981ce&quot;,&quot;itemData&quot;:{&quot;type&quot;:&quot;article-journal&quot;,&quot;id&quot;:&quot;7ee37b49-87eb-3948-809a-1cc2f04981ce&quot;,&quot;title&quot;:&quot;On Ignoring the Random Effects Assumption in Multilevel Models: Review, Critique, and Recommendations&quot;,&quot;author&quot;:[{&quot;family&quot;:&quot;Antonakis&quot;,&quot;given&quot;:&quot;John&quot;,&quot;parse-names&quot;:false,&quot;dropping-particle&quot;:&quot;&quot;,&quot;non-dropping-particle&quot;:&quot;&quot;},{&quot;family&quot;:&quot;Bastardoz&quot;,&quot;given&quot;:&quot;Nicolas&quot;,&quot;parse-names&quot;:false,&quot;dropping-particle&quot;:&quot;&quot;,&quot;non-dropping-particle&quot;:&quot;&quot;},{&quot;family&quot;:&quot;Rönkkö&quot;,&quot;given&quot;:&quot;Mikko&quot;,&quot;parse-names&quot;:false,&quot;dropping-particle&quot;:&quot;&quot;,&quot;non-dropping-particle&quot;:&quot;&quot;}],&quot;container-title&quot;:&quot;Organizational Research Methods&quot;,&quot;container-title-short&quot;:&quot;Organ Res Methods&quot;,&quot;DOI&quot;:&quot;10.1177/1094428119877457&quot;,&quot;ISSN&quot;:&quot;15527425&quot;,&quot;issued&quot;:{&quot;date-parts&quot;:[[2021,4,1]]},&quot;page&quot;:&quot;443-483&quot;,&quot;abstract&quot;:&quot;Entities such as individuals, teams, or organizations can vary systematically from one another. Researchers typically model such data using multilevel models, assuming that the random effects are uncorrelated with the regressors. Violating this testable assumption, which is often ignored, creates an endogeneity problem thus preventing causal interpretations. Focusing on two-level models, we explain how researchers can avoid this problem by including cluster means of the Level 1 explanatory variables as controls; we explain this point conceptually and with a large-scale simulation. We further show why the common practice of centering the predictor variables is mostly unnecessary. Moreover, to examine the state of the science, we reviewed 204 randomly drawn articles from macro and micro organizational science and applied psychology journals, finding that only 106 articles—with a slightly higher proportion from macro-oriented fields—properly deal with the random effects assumption. Alarmingly, most models also failed on the usual exogeneity requirement of the regressors, leaving only 25 mostly macro-level articles that potentially reported trustworthy multilevel estimates. We offer a set of practical recommendations for researchers to model multilevel data appropriately.&quot;,&quot;publisher&quot;:&quot;SAGE Publications Inc.&quot;,&quot;issue&quot;:&quot;2&quot;,&quot;volume&quot;:&quot;24&quot;},&quot;isTemporary&quot;:false},{&quot;id&quot;:&quot;a6b3f18f-2bd1-3e82-bd9f-94d1b3e5d7c7&quot;,&quot;itemData&quot;:{&quot;type&quot;:&quot;article&quot;,&quot;id&quot;:&quot;a6b3f18f-2bd1-3e82-bd9f-94d1b3e5d7c7&quot;,&quot;title&quot;:&quot;Quasi-experimental methods enable stronger inferences from observational data in ecology&quot;,&quot;author&quot;:[{&quot;family&quot;:&quot;Butsic&quot;,&quot;given&quot;:&quot;Van&quot;,&quot;parse-names&quot;:false,&quot;dropping-particle&quot;:&quot;&quot;,&quot;non-dropping-particle&quot;:&quot;&quot;},{&quot;family&quot;:&quot;Lewis&quot;,&quot;given&quot;:&quot;David J.&quot;,&quot;parse-names&quot;:false,&quot;dropping-particle&quot;:&quot;&quot;,&quot;non-dropping-particle&quot;:&quot;&quot;},{&quot;family&quot;:&quot;Radeloff&quot;,&quot;given&quot;:&quot;Volker C.&quot;,&quot;parse-names&quot;:false,&quot;dropping-particle&quot;:&quot;&quot;,&quot;non-dropping-particle&quot;:&quot;&quot;},{&quot;family&quot;:&quot;Baumann&quot;,&quot;given&quot;:&quot;Matthias&quot;,&quot;parse-names&quot;:false,&quot;dropping-particle&quot;:&quot;&quot;,&quot;non-dropping-particle&quot;:&quot;&quot;},{&quot;family&quot;:&quot;Kuemmerle&quot;,&quot;given&quot;:&quot;Tobias&quot;,&quot;parse-names&quot;:false,&quot;dropping-particle&quot;:&quot;&quot;,&quot;non-dropping-particle&quot;:&quot;&quot;}],&quot;container-title&quot;:&quot;Basic and Applied Ecology&quot;,&quot;container-title-short&quot;:&quot;Basic Appl Ecol&quot;,&quot;DOI&quot;:&quot;10.1016/j.baae.2017.01.005&quot;,&quot;ISSN&quot;:&quot;16180089&quot;,&quot;issued&quot;:{&quot;date-parts&quot;:[[2017,3,1]]},&quot;page&quot;:&quot;1-10&quot;,&quot;abstract&quot;:&quot;Many systems and processes in ecology cannot be experimentally controlled, either because the temporal and spatial scales are too broad, or because it would be unethical. Examples include large wildfires, alternative conservation strategies, removal of top predators, or the introduction of invasive species. Unfortunately, many of these phenomena also do not occur randomly in time or space, and this can lead to different biases (selection bias, unobserved variable bias) in statistical analyses. Economics has evolved largely without experiments, and developed statistical approaches to study “quasi-experiments”, i.e., situations were changes in time or space reveal relationships even in the absence of a controlled experiment. The goal of our paper was to compare and evaluate four quasi-experimental statistical approaches commonly used in economics, (1) matching, (2) regression discontinuity design, (3) difference-in-differences models, and (4) instrumental variables, in terms of their relevance for ecological research. We contrast the strengths and weaknesses of each approach and provide a detailed tutorial to demonstrate these approaches. We suggest that quasi-experimental methods offer great potential for investigating many phenomena and processes in ecological and coupled human-natural systems. Furthermore, quasi-experimental methods are common in environmental policy research and policy recommendations by ecologists may be more valuable when based on these methods.&quot;,&quot;publisher&quot;:&quot;Elsevier GmbH&quot;,&quot;volume&quot;:&quot;19&quot;},&quot;isTemporary&quot;:false},{&quot;id&quot;:&quot;ac100f5d-036f-3341-a807-a0c0b4306e67&quot;,&quot;itemData&quot;:{&quot;type&quot;:&quot;article-journal&quot;,&quot;id&quot;:&quot;ac100f5d-036f-3341-a807-a0c0b4306e67&quot;,&quot;title&quot;:&quot;Nonlinear shifts in infectious rust disease due to climate change&quot;,&quot;author&quot;:[{&quot;family&quot;:&quot;Dudney&quot;,&quot;given&quot;:&quot;Joan&quot;,&quot;parse-names&quot;:false,&quot;dropping-particle&quot;:&quot;&quot;,&quot;non-dropping-particle&quot;:&quot;&quot;},{&quot;family&quot;:&quot;Willing&quot;,&quot;given&quot;:&quot;Claire E.&quot;,&quot;parse-names&quot;:false,&quot;dropping-particle&quot;:&quot;&quot;,&quot;non-dropping-particle&quot;:&quot;&quot;},{&quot;family&quot;:&quot;Das&quot;,&quot;given&quot;:&quot;Adrian J.&quot;,&quot;parse-names&quot;:false,&quot;dropping-particle&quot;:&quot;&quot;,&quot;non-dropping-particle&quot;:&quot;&quot;},{&quot;family&quot;:&quot;Latimer&quot;,&quot;given&quot;:&quot;Andrew M.&quot;,&quot;parse-names&quot;:false,&quot;dropping-particle&quot;:&quot;&quot;,&quot;non-dropping-particle&quot;:&quot;&quot;},{&quot;family&quot;:&quot;Nesmith&quot;,&quot;given&quot;:&quot;Jonathan C.B.&quot;,&quot;parse-names&quot;:false,&quot;dropping-particle&quot;:&quot;&quot;,&quot;non-dropping-particle&quot;:&quot;&quot;},{&quot;family&quot;:&quot;Battles&quot;,&quot;given&quot;:&quot;John J.&quot;,&quot;parse-names&quot;:false,&quot;dropping-particle&quot;:&quot;&quot;,&quot;non-dropping-particle&quot;:&quot;&quot;}],&quot;container-title&quot;:&quot;Nature Communications&quot;,&quot;container-title-short&quot;:&quot;Nat Commun&quot;,&quot;DOI&quot;:&quot;10.1038/s41467-021-25182-6&quot;,&quot;ISSN&quot;:&quot;20411723&quot;,&quot;PMID&quot;:&quot;34429405&quot;,&quot;issued&quot;:{&quot;date-parts&quot;:[[2021,12,1]]},&quot;abstract&quot;:&quot;Range shifts of infectious plant disease are expected under climate change. As plant diseases move, emergent abiotic-biotic interactions are predicted to modify their distributions, leading to unexpected changes in disease risk. Evidence of these complex range shifts due to climate change, however, remains largely speculative. Here, we combine a long-term study of the infectious tree disease, white pine blister rust, with a six-year field assessment of drought-disease interactions in the southern Sierra Nevada. We find that climate change between 1996 and 2016 moved the climate optimum of the disease into higher elevations. The nonlinear climate change-disease relationship contributed to an estimated 5.5 (4.4–6.6) percentage points (p.p.) decline in disease prevalence in arid regions and an estimated 6.8 (5.8–7.9) p.p. increase in colder regions. Though climate change likely expanded the suitable area for blister rust by 777.9 (1.0–1392.9) km2 into previously inhospitable regions, the combination of host-pathogen and drought-disease interactions contributed to a substantial decrease (32.79%) in mean disease prevalence between surveys. Specifically, declining alternate host abundance suppressed infection probabilities at high elevations, even as climatic conditions became more suitable. Further, drought-disease interactions varied in strength and direction across an aridity gradient—likely decreasing infection risk at low elevations while simultaneously increasing infection risk at high elevations. These results highlight the critical role of aridity in modifying host-pathogen-drought interactions. Variation in aridity across topographic gradients can strongly mediate plant disease range shifts in response to climate change.&quot;,&quot;publisher&quot;:&quot;Nature Research&quot;,&quot;issue&quot;:&quot;1&quot;,&quot;volume&quot;:&quot;12&quot;},&quot;isTemporary&quot;:false},{&quot;id&quot;:&quot;593bb346-9155-3b1e-bbf4-acca7854b39e&quot;,&quot;itemData&quot;:{&quot;type&quot;:&quot;book&quot;,&quot;id&quot;:&quot;593bb346-9155-3b1e-bbf4-acca7854b39e&quot;,&quot;title&quot;:&quot;Causal inference in statistics: A primer&quot;,&quot;author&quot;:[{&quot;family&quot;:&quot;Pearl&quot;,&quot;given&quot;:&quot;Judea&quot;,&quot;parse-names&quot;:false,&quot;dropping-particle&quot;:&quot;&quot;,&quot;non-dropping-particle&quot;:&quot;&quot;},{&quot;family&quot;:&quot;Glymour&quot;,&quot;given&quot;:&quot;Madelyn&quot;,&quot;parse-names&quot;:false,&quot;dropping-particle&quot;:&quot;&quot;,&quot;non-dropping-particle&quot;:&quot;&quot;},{&quot;family&quot;:&quot;Jewell&quot;,&quot;given&quot;:&quot;Nicholas P&quot;,&quot;parse-names&quot;:false,&quot;dropping-particle&quot;:&quot;&quot;,&quot;non-dropping-particle&quot;:&quot;&quot;}],&quot;ISBN&quot;:&quot;1119186862&quot;,&quot;issued&quot;:{&quot;date-parts&quot;:[[2016]]},&quot;publisher&quot;:&quot;John Wiley &amp; Sons&quot;,&quot;container-title-short&quot;:&quot;&quot;},&quot;isTemporary&quot;:false},{&quot;id&quot;:&quot;7b775def-4173-372b-ad93-b31a66c9dea3&quot;,&quot;itemData&quot;:{&quot;type&quot;:&quot;book&quot;,&quot;id&quot;:&quot;7b775def-4173-372b-ad93-b31a66c9dea3&quot;,&quot;title&quot;:&quot;Econometric analysis of cross section and panel data&quot;,&quot;author&quot;:[{&quot;family&quot;:&quot;Wooldridge&quot;,&quot;given&quot;:&quot;Jeffrey M&quot;,&quot;parse-names&quot;:false,&quot;dropping-particle&quot;:&quot;&quot;,&quot;non-dropping-particle&quot;:&quot;&quot;}],&quot;ISBN&quot;:&quot;0262296799&quot;,&quot;issued&quot;:{&quot;date-parts&quot;:[[2010]]},&quot;publisher&quot;:&quot;MIT press&quot;,&quot;container-title-short&quot;:&quot;&quot;},&quot;isTemporary&quot;:false},{&quot;id&quot;:&quot;5870a37e-cd6a-3b22-b9f1-1b4972f3b2f4&quot;,&quot;itemData&quot;:{&quot;type&quot;:&quot;article-journal&quot;,&quot;id&quot;:&quot;5870a37e-cd6a-3b22-b9f1-1b4972f3b2f4&quot;,&quot;title&quot;:&quot;On the pooling of time series and cross section data&quot;,&quot;author&quot;:[{&quot;family&quot;:&quot;Mundlak&quot;,&quot;given&quot;:&quot;Yair&quot;,&quot;parse-names&quot;:false,&quot;dropping-particle&quot;:&quot;&quot;,&quot;non-dropping-particle&quot;:&quot;&quot;}],&quot;container-title&quot;:&quot;Econometrica: journal of the Econometric Society&quot;,&quot;container-title-short&quot;:&quot;Econometrica&quot;,&quot;ISSN&quot;:&quot;0012-9682&quot;,&quot;issued&quot;:{&quot;date-parts&quot;:[[1978]]},&quot;page&quot;:&quot;69-85&quot;,&quot;publisher&quot;:&quot;JSTOR&quot;},&quot;isTemporary&quot;:false}]},{&quot;citationID&quot;:&quot;MENDELEY_CITATION_cf3ce0e4-7247-4415-a287-edaaec9ae7a6&quot;,&quot;properties&quot;:{&quot;noteIndex&quot;:0},&quot;isEdited&quot;:false,&quot;manualOverride&quot;:{&quot;isManuallyOverridden&quot;:false,&quot;citeprocText&quot;:&quot;(Bell et al., 2020, 2023; Hamilton et al., 2020)&quot;,&quot;manualOverrideText&quot;:&quot;&quot;},&quot;citationTag&quot;:&quot;MENDELEY_CITATION_v3_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&quot;,&quot;citationItems&quot;:[{&quot;id&quot;:&quot;90e98720-e2a1-3a5a-9847-bff79aa9da7a&quot;,&quot;itemData&quot;:{&quot;type&quot;:&quot;article-journal&quot;,&quot;id&quot;:&quot;90e98720-e2a1-3a5a-9847-bff79aa9da7a&quot;,&quot;title&quot;:&quot;Remote sensing: generation of long‐term kelp bed data sets for evaluation of impacts of climatic variation&quot;,&quot;author&quot;:[{&quot;family&quot;:&quot;Hamilton&quot;,&quot;given&quot;:&quot;Sara L&quot;,&quot;parse-names&quot;:false,&quot;dropping-particle&quot;:&quot;&quot;,&quot;non-dropping-particle&quot;:&quot;&quot;},{&quot;family&quot;:&quot;Bell&quot;,&quot;given&quot;:&quot;Tom W&quot;,&quot;parse-names&quot;:false,&quot;dropping-particle&quot;:&quot;&quot;,&quot;non-dropping-particle&quot;:&quot;&quot;},{&quot;family&quot;:&quot;Watson&quot;,&quot;given&quot;:&quot;James R&quot;,&quot;parse-names&quot;:false,&quot;dropping-particle&quot;:&quot;&quot;,&quot;non-dropping-particle&quot;:&quot;&quot;},{&quot;family&quot;:&quot;Grorud‐Colvert&quot;,&quot;given&quot;:&quot;Kirsten A&quot;,&quot;parse-names&quot;:false,&quot;dropping-particle&quot;:&quot;&quot;,&quot;non-dropping-particle&quot;:&quot;&quot;},{&quot;family&quot;:&quot;Menge&quot;,&quot;given&quot;:&quot;Bruce A&quot;,&quot;parse-names&quot;:false,&quot;dropping-particle&quot;:&quot;&quot;,&quot;non-dropping-particle&quot;:&quot;&quot;}],&quot;container-title&quot;:&quot;Ecology&quot;,&quot;container-title-short&quot;:&quot;Ecology&quot;,&quot;ISSN&quot;:&quot;0012-9658&quot;,&quot;issued&quot;:{&quot;date-parts&quot;:[[2020]]},&quot;page&quot;:&quot;e03031&quot;,&quot;publisher&quot;:&quot;Wiley Online Library&quot;,&quot;issue&quot;:&quot;7&quot;,&quot;volume&quot;:&quot;101&quot;},&quot;isTemporary&quot;:false},{&quot;id&quot;:&quot;e452a9c5-6276-3c77-a2c0-feb1f44214a3&quot;,&quot;itemData&quot;:{&quot;type&quot;:&quot;article-journal&quot;,&quot;id&quot;:&quot;e452a9c5-6276-3c77-a2c0-feb1f44214a3&quot;,&quot;title&quot;:&quot;Three decades of variability in California's giant kelp forests from the Landsat satellites&quot;,&quot;author&quot;:[{&quot;family&quot;:&quot;Bell&quot;,&quot;given&quot;:&quot;Tom W.&quot;,&quot;parse-names&quot;:false,&quot;dropping-particle&quot;:&quot;&quot;,&quot;non-dropping-particle&quot;:&quot;&quot;},{&quot;family&quot;:&quot;Allen&quot;,&quot;given&quot;:&quot;James G.&quot;,&quot;parse-names&quot;:false,&quot;dropping-particle&quot;:&quot;&quot;,&quot;non-dropping-particle&quot;:&quot;&quot;},{&quot;family&quot;:&quot;Cavanaugh&quot;,&quot;given&quot;:&quot;Kyle C.&quot;,&quot;parse-names&quot;:false,&quot;dropping-particle&quot;:&quot;&quot;,&quot;non-dropping-particle&quot;:&quot;&quot;},{&quot;family&quot;:&quot;Siegel&quot;,&quot;given&quot;:&quot;David A.&quot;,&quot;parse-names&quot;:false,&quot;dropping-particle&quot;:&quot;&quot;,&quot;non-dropping-particle&quot;:&quot;&quot;}],&quot;container-title&quot;:&quot;Remote Sensing of Environment&quot;,&quot;container-title-short&quot;:&quot;Remote Sens Environ&quot;,&quot;DOI&quot;:&quot;10.1016/j.rse.2018.06.039&quot;,&quot;ISSN&quot;:&quot;00344257&quot;,&quot;issued&quot;:{&quot;date-parts&quot;:[[2020,3,1]]},&quot;abstract&quot;:&quot;Global, repeat satellite imagery serves as an essential tool to understand ecological patterns and processes over diverse temporal and spatial scales. Recently, the use of spaceborne imagery has become indispensable for monitoring giant kelp, a globally distributed foundation species that displays variable seasonal and interannual dynamics. In order to develop and maintain a continuous and spatially expansive time series, we describe a fully automated protocol to classify giant kelp canopy biomass across three Landsat sensors. This required correcting kelp canopy estimates to account for changes in the spectral response functions between the three sensors by simulating data using hyperspectral imagery. Combining multiple sensors also necessitated the use of an extended (15 year) time series of diver estimated kelp biomass to validate each sensor. We also describe a novel gap filling technique using known spatial scales of kelp biomass synchrony to correct for missing data due to the Enhanced Thematic Mapper Plus scan line corrector failure. These developments have led to a publicly available 34-year, seasonal time series of kelp canopy biomass across ~1500 km of California coastline. We then use this time series to examine the role of temporal and spatial scale on the detection of long-term biomass trends. We found that kelp canopy biomass trends are associated with trends in low frequency marine climate oscillations, like the North Pacific Gyre Oscillation. Long-term (~20 year) increases in the state of the North Pacific Gyre Oscillation have led to a cooler, nutrient-rich environment that benefits the growth of giant kelp across a large portion of the kelp biomass time series, however recent warming events have led to weak, or nonexistent trends over the length of the time series. The cyclical nature of these low frequency marine climate oscillations complicates the detection of trends that may be associated with anthropogenic climate change. A longer and continuous time series is needed to analyze long-term canopy biomass trends outside of natural low frequency climate variability for giant kelp ecosystems along the coast of California, if we are to make accurate assessments of the impacts of climate change.&quot;,&quot;publisher&quot;:&quot;Elsevier Inc.&quot;,&quot;volume&quot;:&quot;238&quot;},&quot;isTemporary&quot;:false},{&quot;id&quot;:&quot;7588dc73-abcb-3afa-ba14-009a4ea4bba7&quot;,&quot;itemData&quot;:{&quot;type&quot;:&quot;report&quot;,&quot;id&quot;:&quot;7588dc73-abcb-3afa-ba14-009a4ea4bba7&quot;,&quot;title&quot;:&quot;SBC LTER: Time Series of Quarterly NetCDF Files of Kelp Biomass in the Canopy from Landsat 5, 7 and 8, Since 1984 (Ongoing) Ver. 21.&quot;,&quot;author&quot;:[{&quot;family&quot;:&quot;Bell&quot;,&quot;given&quot;:&quot;Tom W&quot;,&quot;parse-names&quot;:false,&quot;dropping-particle&quot;:&quot;&quot;,&quot;non-dropping-particle&quot;:&quot;&quot;},{&quot;family&quot;:&quot;Cavanaugh&quot;,&quot;given&quot;:&quot;Kyle C&quot;,&quot;parse-names&quot;:false,&quot;dropping-particle&quot;:&quot;&quot;,&quot;non-dropping-particle&quot;:&quot;&quot;},{&quot;family&quot;:&quot;Siegel&quot;,&quot;given&quot;:&quot;David A&quot;,&quot;parse-names&quot;:false,&quot;dropping-particle&quot;:&quot;&quot;,&quot;non-dropping-particle&quot;:&quot;&quot;}],&quot;issued&quot;:{&quot;date-parts&quot;:[[2023]]},&quot;publisher&quot;:&quot;Environmental Data Initiative&quot;},&quot;isTemporary&quot;:false}]},{&quot;citationID&quot;:&quot;MENDELEY_CITATION_ffdf86f7-9fb6-41b2-ab45-99246db6441d&quot;,&quot;properties&quot;:{&quot;noteIndex&quot;:0},&quot;isEdited&quot;:false,&quot;manualOverride&quot;:{&quot;isManuallyOverridden&quot;:true,&quot;citeprocText&quot;:&quot;(U.S. Geological Survey (USGS), 2022)&quot;,&quot;manualOverrideText&quot;:&quot;(USGS, 2022)&quot;},&quot;citationTag&quot;:&quot;MENDELEY_CITATION_v3_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&quot;,&quot;citationItems&quot;:[{&quot;id&quot;:&quot;3e40f8d3-0078-36bc-b70e-26767ed2fa5c&quot;,&quot;itemData&quot;:{&quot;type&quot;:&quot;article&quot;,&quot;id&quot;:&quot;3e40f8d3-0078-36bc-b70e-26767ed2fa5c&quot;,&quot;title&quot;:&quot;Land Change Monitoring, Assessment, and Projection (LCMAP) Collection 1.3 Science Products for the Conterminous United States&quot;,&quot;author&quot;:[{&quot;family&quot;:&quot;U.S. Geological Survey (USGS)&quot;,&quot;given&quot;:&quot;&quot;,&quot;parse-names&quot;:false,&quot;dropping-particle&quot;:&quot;&quot;,&quot;non-dropping-particle&quot;:&quot;&quot;}],&quot;container-title&quot;:&quot;USGS data release&quot;,&quot;issued&quot;:{&quot;date-parts&quot;:[[2022]]},&quot;container-title-short&quot;:&quot;&quot;},&quot;isTemporary&quot;:false}]},{&quot;citationID&quot;:&quot;MENDELEY_CITATION_f6d02236-deb0-4255-b5c9-caa940ef2a08&quot;,&quot;properties&quot;:{&quot;noteIndex&quot;:0},&quot;isEdited&quot;:false,&quot;manualOverride&quot;:{&quot;isManuallyOverridden&quot;:false,&quot;citeprocText&quot;:&quot;(Brown et al., 2020; Zhu &amp;#38; Woodcock, 2014)&quot;,&quot;manualOverrideText&quot;:&quot;&quot;},&quot;citationTag&quot;:&quot;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&quot;,&quot;citationItems&quot;:[{&quot;id&quot;:&quot;8d9a824a-3d68-30ff-ae91-62e86655c964&quot;,&quot;itemData&quot;:{&quot;type&quot;:&quot;article-journal&quot;,&quot;id&quot;:&quot;8d9a824a-3d68-30ff-ae91-62e86655c964&quot;,&quot;title&quot;:&quot;Continuous change detection and classification of land cover using all available Landsat data&quot;,&quot;author&quot;:[{&quot;family&quot;:&quot;Zhu&quot;,&quot;given&quot;:&quot;Zhe&quot;,&quot;parse-names&quot;:false,&quot;dropping-particle&quot;:&quot;&quot;,&quot;non-dropping-particle&quot;:&quot;&quot;},{&quot;family&quot;:&quot;Woodcock&quot;,&quot;given&quot;:&quot;Curtis E.&quot;,&quot;parse-names&quot;:false,&quot;dropping-particle&quot;:&quot;&quot;,&quot;non-dropping-particle&quot;:&quot;&quot;}],&quot;container-title&quot;:&quot;Remote Sensing of Environment&quot;,&quot;container-title-short&quot;:&quot;Remote Sens Environ&quot;,&quot;DOI&quot;:&quot;10.1016/j.rse.2014.01.011&quot;,&quot;ISSN&quot;:&quot;00344257&quot;,&quot;issued&quot;:{&quot;date-parts&quot;:[[2014,3,25]]},&quot;page&quot;:&quot;152-171&quot;,&quot;abstract&quot;:&quot;A new algorithm for Continuous Change Detection and Classification (CCDC) of land cover using all available Landsat data is developed. It is capable of detecting many kinds of land cover change continuously as new images are collected and providing land cover maps for any given time. A two-step cloud, cloud shadow, and snow masking algorithm is used for eliminating \&quot;noisy\&quot; observations. A time series model that has components of seasonality, trend, and break estimates surface reflectance and brightness temperature. The time series model is updated dynamically with newly acquired observations. Due to the differences in spectral response for various kinds of land cover change, the CCDC algorithm uses a threshold derived from all seven Landsat bands. When the difference between observed and predicted images exceeds a threshold three consecutive times, a pixel is identified as land surface change. Land cover classification is done after change detection. Coefficients from the time series models and the Root Mean Square Error (RMSE) from model estimation are used as input to the Random Forest Classifier (RFC). We applied the CCDC algorithm to one Landsat scene in New England (WRS Path 12 and Row 31). All available (a total of 519) Landsat images acquired between 1982 and 2011 were used. A random stratified sample design was used for assessing the change detection accuracy, with 250. pixels selected within areas of persistent land cover and 250. pixels selected within areas of change identified by the CCDC algorithm. The accuracy assessment shows that CCDC results were accurate for detecting land surface change, with producer's accuracy of 98% and user's accuracies of 86% in the spatial domain and temporal accuracy of 80%. Land cover reference data were used as the basis for assessing the accuracy of the land cover classification. The land cover map with 16 categories resulting from the CCDC algorithm had an overall accuracy of 90%. © 2014 Elsevier Inc.&quot;,&quot;volume&quot;:&quot;144&quot;},&quot;isTemporary&quot;:false},{&quot;id&quot;:&quot;672f5ab6-a1cb-316d-9fc4-c4014d3781e1&quot;,&quot;itemData&quot;:{&quot;type&quot;:&quot;article-journal&quot;,&quot;id&quot;:&quot;672f5ab6-a1cb-316d-9fc4-c4014d3781e1&quot;,&quot;title&quot;:&quot;Lessons learned implementing an operational continuous United States national land change monitoring capability: The Land Change Monitoring, Assessment, and Projection (LCMAP) approach&quot;,&quot;author&quot;:[{&quot;family&quot;:&quot;Brown&quot;,&quot;given&quot;:&quot;Jesslyn F.&quot;,&quot;parse-names&quot;:false,&quot;dropping-particle&quot;:&quot;&quot;,&quot;non-dropping-particle&quot;:&quot;&quot;},{&quot;family&quot;:&quot;Tollerud&quot;,&quot;given&quot;:&quot;Heather J.&quot;,&quot;parse-names&quot;:false,&quot;dropping-particle&quot;:&quot;&quot;,&quot;non-dropping-particle&quot;:&quot;&quot;},{&quot;family&quot;:&quot;Barber&quot;,&quot;given&quot;:&quot;Christopher P.&quot;,&quot;parse-names&quot;:false,&quot;dropping-particle&quot;:&quot;&quot;,&quot;non-dropping-particle&quot;:&quot;&quot;},{&quot;family&quot;:&quot;Zhou&quot;,&quot;given&quot;:&quot;Qiang&quot;,&quot;parse-names&quot;:false,&quot;dropping-particle&quot;:&quot;&quot;,&quot;non-dropping-particle&quot;:&quot;&quot;},{&quot;family&quot;:&quot;Dwyer&quot;,&quot;given&quot;:&quot;John L.&quot;,&quot;parse-names&quot;:false,&quot;dropping-particle&quot;:&quot;&quot;,&quot;non-dropping-particle&quot;:&quot;&quot;},{&quot;family&quot;:&quot;Vogelmann&quot;,&quot;given&quot;:&quot;James E.&quot;,&quot;parse-names&quot;:false,&quot;dropping-particle&quot;:&quot;&quot;,&quot;non-dropping-particle&quot;:&quot;&quot;},{&quot;family&quot;:&quot;Loveland&quot;,&quot;given&quot;:&quot;Thomas R.&quot;,&quot;parse-names&quot;:false,&quot;dropping-particle&quot;:&quot;&quot;,&quot;non-dropping-particle&quot;:&quot;&quot;},{&quot;family&quot;:&quot;Woodcock&quot;,&quot;given&quot;:&quot;Curtis E.&quot;,&quot;parse-names&quot;:false,&quot;dropping-particle&quot;:&quot;&quot;,&quot;non-dropping-particle&quot;:&quot;&quot;},{&quot;family&quot;:&quot;Stehman&quot;,&quot;given&quot;:&quot;Stephen&quot;,&quot;parse-names&quot;:false,&quot;dropping-particle&quot;:&quot;V.&quot;,&quot;non-dropping-particle&quot;:&quot;&quot;},{&quot;family&quot;:&quot;Zhu&quot;,&quot;given&quot;:&quot;Zhe&quot;,&quot;parse-names&quot;:false,&quot;dropping-particle&quot;:&quot;&quot;,&quot;non-dropping-particle&quot;:&quot;&quot;},{&quot;family&quot;:&quot;Pengra&quot;,&quot;given&quot;:&quot;Bruce W.&quot;,&quot;parse-names&quot;:false,&quot;dropping-particle&quot;:&quot;&quot;,&quot;non-dropping-particle&quot;:&quot;&quot;},{&quot;family&quot;:&quot;Smith&quot;,&quot;given&quot;:&quot;Kelcy&quot;,&quot;parse-names&quot;:false,&quot;dropping-particle&quot;:&quot;&quot;,&quot;non-dropping-particle&quot;:&quot;&quot;},{&quot;family&quot;:&quot;Horton&quot;,&quot;given&quot;:&quot;Josephine A.&quot;,&quot;parse-names&quot;:false,&quot;dropping-particle&quot;:&quot;&quot;,&quot;non-dropping-particle&quot;:&quot;&quot;},{&quot;family&quot;:&quot;Xian&quot;,&quot;given&quot;:&quot;George&quot;,&quot;parse-names&quot;:false,&quot;dropping-particle&quot;:&quot;&quot;,&quot;non-dropping-particle&quot;:&quot;&quot;},{&quot;family&quot;:&quot;Auch&quot;,&quot;given&quot;:&quot;Roger F.&quot;,&quot;parse-names&quot;:false,&quot;dropping-particle&quot;:&quot;&quot;,&quot;non-dropping-particle&quot;:&quot;&quot;},{&quot;family&quot;:&quot;Sohl&quot;,&quot;given&quot;:&quot;Terry L.&quot;,&quot;parse-names&quot;:false,&quot;dropping-particle&quot;:&quot;&quot;,&quot;non-dropping-particle&quot;:&quot;&quot;},{&quot;family&quot;:&quot;Sayler&quot;,&quot;given&quot;:&quot;Kristi L.&quot;,&quot;parse-names&quot;:false,&quot;dropping-particle&quot;:&quot;&quot;,&quot;non-dropping-particle&quot;:&quot;&quot;},{&quot;family&quot;:&quot;Gallant&quot;,&quot;given&quot;:&quot;Alisa L.&quot;,&quot;parse-names&quot;:false,&quot;dropping-particle&quot;:&quot;&quot;,&quot;non-dropping-particle&quot;:&quot;&quot;},{&quot;family&quot;:&quot;Zelenak&quot;,&quot;given&quot;:&quot;Daniel&quot;,&quot;parse-names&quot;:false,&quot;dropping-particle&quot;:&quot;&quot;,&quot;non-dropping-particle&quot;:&quot;&quot;},{&quot;family&quot;:&quot;Reker&quot;,&quot;given&quot;:&quot;Ryan R.&quot;,&quot;parse-names&quot;:false,&quot;dropping-particle&quot;:&quot;&quot;,&quot;non-dropping-particle&quot;:&quot;&quot;},{&quot;family&quot;:&quot;Rover&quot;,&quot;given&quot;:&quot;Jennifer&quot;,&quot;parse-names&quot;:false,&quot;dropping-particle&quot;:&quot;&quot;,&quot;non-dropping-particle&quot;:&quot;&quot;}],&quot;container-title&quot;:&quot;Remote Sensing of Environment&quot;,&quot;container-title-short&quot;:&quot;Remote Sens Environ&quot;,&quot;DOI&quot;:&quot;10.1016/j.rse.2019.111356&quot;,&quot;ISSN&quot;:&quot;00344257&quot;,&quot;issued&quot;:{&quot;date-parts&quot;:[[2020,3,1]]},&quot;abstract&quot;:&quot;Growing demands for temporally specific information on land surface change are fueling a new generation of maps and statistics that can contribute to understanding geographic and temporal patterns of change across large regions, provide input into a wide range of environmental modeling studies, clarify the drivers of change, and provide more timely information for land managers. To meet these needs, the U.S. Geological Survey has implemented a capability to monitor land surface change called the Land Change Monitoring, Assessment, and Projection (LCMAP) initiative. This paper describes the methodological foundations and lessons learned during development and testing of the LCMAP approach. Testing and evaluation of a suite of 10 annual land cover and land surface change data sets over six diverse study areas across the United States revealed good agreement with other published maps (overall agreement ranged from 73% to 87%) as well as several challenges that needed to be addressed to meet the goals of robust, repeatable, and geographically consistent monitoring results from the Continuous Change Detection and Classification (CCDC) algorithm. First, the high spatial and temporal variability of observational frequency led to differences in the number of changes identified, so CCDC was modified such that change detection is dependent on observational frequency. Second, the CCDC classification methodology was modified to improve its ability to characterize gradual land surface changes. Third, modifications were made to the classification element of CCDC to improve the representativeness of training data, which necessitated replacing the random forest algorithm with a boosted decision tree. Following these modifications, assessment of prototype Version 1 LCMAP results showed improvements in overall agreement (ranging from 85% to 90%).&quot;,&quot;publisher&quot;:&quot;Elsevier Inc.&quot;,&quot;volume&quot;:&quot;238&quot;},&quot;isTemporary&quot;:false}]},{&quot;citationID&quot;:&quot;MENDELEY_CITATION_21746f06-b74a-4f4b-8504-e0947b30a872&quot;,&quot;properties&quot;:{&quot;noteIndex&quot;:0},&quot;isEdited&quot;:false,&quot;manualOverride&quot;:{&quot;isManuallyOverridden&quot;:false,&quot;citeprocText&quot;:&quot;(Dietz &amp;#38; Clausen, 2008)&quot;,&quot;manualOverrideText&quot;:&quot;&quot;},&quot;citationTag&quot;:&quot;MENDELEY_CITATION_v3_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&quot;,&quot;citationItems&quot;:[{&quot;id&quot;:&quot;4bdac8aa-6a22-3ed0-a9f9-58715a8e8b73&quot;,&quot;itemData&quot;:{&quot;type&quot;:&quot;article-journal&quot;,&quot;id&quot;:&quot;4bdac8aa-6a22-3ed0-a9f9-58715a8e8b73&quot;,&quot;title&quot;:&quot;Stormwater runoff and export changes with development in a traditional and low impact subdivision&quot;,&quot;author&quot;:[{&quot;family&quot;:&quot;Dietz&quot;,&quot;given&quot;:&quot;Michael E&quot;,&quot;parse-names&quot;:false,&quot;dropping-particle&quot;:&quot;&quot;,&quot;non-dropping-particle&quot;:&quot;&quot;},{&quot;family&quot;:&quot;Clausen&quot;,&quot;given&quot;:&quot;John C&quot;,&quot;parse-names&quot;:false,&quot;dropping-particle&quot;:&quot;&quot;,&quot;non-dropping-particle&quot;:&quot;&quot;}],&quot;container-title&quot;:&quot;Journal of environmental management&quot;,&quot;container-title-short&quot;:&quot;J Environ Manage&quot;,&quot;ISSN&quot;:&quot;0301-4797&quot;,&quot;issued&quot;:{&quot;date-parts&quot;:[[2008]]},&quot;page&quot;:&quot;560-566&quot;,&quot;publisher&quot;:&quot;Elsevier&quot;,&quot;issue&quot;:&quot;4&quot;,&quot;volume&quot;:&quot;87&quot;},&quot;isTemporary&quot;:false}]},{&quot;citationID&quot;:&quot;MENDELEY_CITATION_1f280fc6-6ba9-4b67-a44c-60cd778d7e15&quot;,&quot;properties&quot;:{&quot;noteIndex&quot;:0},&quot;isEdited&quot;:false,&quot;manualOverride&quot;:{&quot;isManuallyOverridden&quot;:false,&quot;citeprocText&quot;:&quot;(Huang et al., 2021)&quot;,&quot;manualOverrideText&quot;:&quot;&quot;},&quot;citationTag&quot;:&quot;MENDELEY_CITATION_v3_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&quot;,&quot;citationItems&quot;:[{&quot;id&quot;:&quot;61bcf242-b3c7-3e81-bd8a-afb3bc6deaa0&quot;,&quot;itemData&quot;:{&quot;type&quot;:&quot;article-journal&quot;,&quot;id&quot;:&quot;61bcf242-b3c7-3e81-bd8a-afb3bc6deaa0&quot;,&quot;title&quot;:&quot;Improvements of the Daily Optimum Interpolation Sea Surface Temperature (DOISST) Version 2.1&quot;,&quot;author&quot;:[{&quot;family&quot;:&quot;Huang&quot;,&quot;given&quot;:&quot;Boyin&quot;,&quot;parse-names&quot;:false,&quot;dropping-particle&quot;:&quot;&quot;,&quot;non-dropping-particle&quot;:&quot;&quot;},{&quot;family&quot;:&quot;Liu&quot;,&quot;given&quot;:&quot;Chunying&quot;,&quot;parse-names&quot;:false,&quot;dropping-particle&quot;:&quot;&quot;,&quot;non-dropping-particle&quot;:&quot;&quot;},{&quot;family&quot;:&quot;Banzon&quot;,&quot;given&quot;:&quot;Viva&quot;,&quot;parse-names&quot;:false,&quot;dropping-particle&quot;:&quot;&quot;,&quot;non-dropping-particle&quot;:&quot;&quot;},{&quot;family&quot;:&quot;Freeman&quot;,&quot;given&quot;:&quot;Eric&quot;,&quot;parse-names&quot;:false,&quot;dropping-particle&quot;:&quot;&quot;,&quot;non-dropping-particle&quot;:&quot;&quot;},{&quot;family&quot;:&quot;Graham&quot;,&quot;given&quot;:&quot;Garrett&quot;,&quot;parse-names&quot;:false,&quot;dropping-particle&quot;:&quot;&quot;,&quot;non-dropping-particle&quot;:&quot;&quot;},{&quot;family&quot;:&quot;Hankins&quot;,&quot;given&quot;:&quot;Bill&quot;,&quot;parse-names&quot;:false,&quot;dropping-particle&quot;:&quot;&quot;,&quot;non-dropping-particle&quot;:&quot;&quot;},{&quot;family&quot;:&quot;Smith&quot;,&quot;given&quot;:&quot;Tom&quot;,&quot;parse-names&quot;:false,&quot;dropping-particle&quot;:&quot;&quot;,&quot;non-dropping-particle&quot;:&quot;&quot;},{&quot;family&quot;:&quot;Zhang&quot;,&quot;given&quot;:&quot;Huai-Min&quot;,&quot;parse-names&quot;:false,&quot;dropping-particle&quot;:&quot;&quot;,&quot;non-dropping-particle&quot;:&quot;&quot;}],&quot;container-title&quot;:&quot;Journal of Climate&quot;,&quot;container-title-short&quot;:&quot;J Clim&quot;,&quot;DOI&quot;:&quot;10.1175/JCLI-D-20&quot;,&quot;URL&quot;:&quot;https://doi.org/10.1175/JCLI-D-20-&quot;,&quot;issued&quot;:{&quot;date-parts&quot;:[[2021]]},&quot;page&quot;:&quot;2923-2939&quot;,&quot;abstract&quot;:&quot;The NOAA/NESDIS/NCEI Daily Optimum Interpolation Sea Surface Temperature (SST), version 2.0, dataset (DOISST v2.0) is a blend of in situ ship and buoy SSTs with satellite SSTs derived from the Advanced Very High Resolution Radiometer (AVHRR). DOISST v2.0 exhibited a cold bias in the Indian, South Pacific, and South Atlantic Oceans that is due to a lack of ingested drifting-buoy SSTs in the system, which resulted from a gradual data format change from the traditional alphanumeric codes (TAC) to the binary universal form for the representation of meteorological data (BUFR). The cold bias against Argo was about 20.148C on global average and 20.288C in the Indian Ocean from January 2016 to August 2019. We explored the reasons for these cold biases through six progressive experiments. These experiments showed that the cold biases can be effectively reduced by adjusting ship SSTs with available buoy SSTs, using the latest available ICOADS R3.0.2 derived from merging BUFR and TAC, as well as by including Argo observations above 5-m depth. The impact of using the satellite MetOp-B instead of NOAA-19 was notable for high-latitude oceans but small on global average, since their biases are adjusted using in situ SSTs. In addition, the warm SSTs in the Arctic were improved by applying a freezing point instead of regressed ice-SST proxy. This paper describes an upgraded version, DOISST v2.1, which addresses biases in v2.0. Overall, by updating v2.0 to v2.1, the biases are reduced to 20.078 and 20.148C in the global ocean and Indian Ocean, respectively, when compared with independent Argo observations and are reduced to 20.048&quot;,&quot;issue&quot;:&quot;8&quot;,&quot;volume&quot;:&quot;34&quot;},&quot;isTemporary&quot;:false}]},{&quot;citationID&quot;:&quot;MENDELEY_CITATION_d3a79254-54b7-426e-95ac-5b7ea864e27f&quot;,&quot;properties&quot;:{&quot;noteIndex&quot;:0},&quot;isEdited&quot;:false,&quot;manualOverride&quot;:{&quot;isManuallyOverridden&quot;:false,&quot;citeprocText&quot;:&quot;(Chamberlain, 2023)&quot;,&quot;manualOverrideText&quot;:&quot;&quot;},&quot;citationTag&quot;:&quot;MENDELEY_CITATION_v3_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&quot;,&quot;citationItems&quot;:[{&quot;id&quot;:&quot;7e3f65d4-9b05-3385-be39-313afaf91b51&quot;,&quot;itemData&quot;:{&quot;type&quot;:&quot;book&quot;,&quot;id&quot;:&quot;7e3f65d4-9b05-3385-be39-313afaf91b51&quot;,&quot;title&quot;:&quot;rerddap: General Purpose Client for ERDDAP Servers&quot;,&quot;author&quot;:[{&quot;family&quot;:&quot;Chamberlain&quot;,&quot;given&quot;:&quot;Scott&quot;,&quot;parse-names&quot;:false,&quot;dropping-particle&quot;:&quot;&quot;,&quot;non-dropping-particle&quot;:&quot;&quot;}],&quot;URL&quot;:&quot;https://CRAN.R-project.org/package=rerddap&quot;,&quot;issued&quot;:{&quot;date-parts&quot;:[[2023]]}},&quot;isTemporary&quot;:false}]},{&quot;citationID&quot;:&quot;MENDELEY_CITATION_dc9b0851-6fcd-41c0-a2b0-5dea95285ecb&quot;,&quot;properties&quot;:{&quot;noteIndex&quot;:0},&quot;isEdited&quot;:false,&quot;manualOverride&quot;:{&quot;isManuallyOverridden&quot;:false,&quot;citeprocText&quot;:&quot;(R Core Team, 2023)&quot;,&quot;manualOverrideText&quot;:&quot;&quot;},&quot;citationTag&quot;:&quot;MENDELEY_CITATION_v3_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&quot;,&quot;citationItems&quot;:[{&quot;id&quot;:&quot;68f6be31-8beb-3f94-9d42-f46922da478f&quot;,&quot;itemData&quot;:{&quot;type&quot;:&quot;book&quot;,&quot;id&quot;:&quot;68f6be31-8beb-3f94-9d42-f46922da478f&quot;,&quot;title&quot;:&quot;R: A Language and Environment for Statistical Computing&quot;,&quot;author&quot;:[{&quot;family&quot;:&quot;R Core Team&quot;,&quot;given&quot;:&quot;&quot;,&quot;parse-names&quot;:false,&quot;dropping-particle&quot;:&quot;&quot;,&quot;non-dropping-particle&quot;:&quot;&quot;}],&quot;URL&quot;:&quot;https://www.R-project.org/&quot;,&quot;issued&quot;:{&quot;date-parts&quot;:[[2023]]},&quot;publisher&quot;:&quot;R Foundation for Statistical Computing&quot;},&quot;isTemporary&quot;:false}]},{&quot;citationID&quot;:&quot;MENDELEY_CITATION_2b1cc9df-cb54-4205-a9da-3f1c5b2ce6fa&quot;,&quot;properties&quot;:{&quot;noteIndex&quot;:0},&quot;isEdited&quot;:false,&quot;manualOverride&quot;:{&quot;isManuallyOverridden&quot;:false,&quot;citeprocText&quot;:&quot;(Brooks et al., 2023)&quot;,&quot;manualOverrideText&quot;:&quot;&quot;},&quot;citationTag&quot;:&quot;MENDELEY_CITATION_v3_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&quot;,&quot;citationItems&quot;:[{&quot;id&quot;:&quot;110e48cc-d70d-3e07-8435-90e81b8d991f&quot;,&quot;itemData&quot;:{&quot;type&quot;:&quot;book&quot;,&quot;id&quot;:&quot;110e48cc-d70d-3e07-8435-90e81b8d991f&quot;,&quot;title&quot;:&quot;glmmTMB Balances Speed and Flexibility Among Packages for Zero-inflate\nd Generalized Linear Mixed Modeling&quot;,&quot;author&quot;:[{&quot;family&quot;:&quot;Brooks&quot;,&quot;given&quot;:&quot;Mollie E&quot;,&quot;parse-names&quot;:false,&quot;dropping-particle&quot;:&quot;&quot;,&quot;non-dropping-particle&quot;:&quot;&quot;},{&quot;family&quot;:&quot;Kristensen&quot;,&quot;given&quot;:&quot;Kasper&quot;,&quot;parse-names&quot;:false,&quot;dropping-particle&quot;:&quot;&quot;,&quot;non-dropping-particle&quot;:&quot;&quot;},{&quot;family&quot;:&quot;Benthem&quot;,&quot;given&quot;:&quot;Koen J&quot;,&quot;parse-names&quot;:false,&quot;dropping-particle&quot;:&quot;&quot;,&quot;non-dropping-particle&quot;:&quot;van&quot;},{&quot;family&quot;:&quot;Magnusson&quot;,&quot;given&quot;:&quot;Arni&quot;,&quot;parse-names&quot;:false,&quot;dropping-particle&quot;:&quot;&quot;,&quot;non-dropping-particle&quot;:&quot;&quot;},{&quot;family&quot;:&quot;Berg&quot;,&quot;given&quot;:&quot;Casper W&quot;,&quot;parse-names&quot;:false,&quot;dropping-particle&quot;:&quot;&quot;,&quot;non-dropping-particle&quot;:&quot;&quot;},{&quot;family&quot;:&quot;Nielsen&quot;,&quot;given&quot;:&quot;Anders&quot;,&quot;parse-names&quot;:false,&quot;dropping-particle&quot;:&quot;&quot;,&quot;non-dropping-particle&quot;:&quot;&quot;},{&quot;family&quot;:&quot;Skaug&quot;,&quot;given&quot;:&quot;Hans J&quot;,&quot;parse-names&quot;:false,&quot;dropping-particle&quot;:&quot;&quot;,&quot;non-dropping-particle&quot;:&quot;&quot;},{&quot;family&quot;:&quot;Maechler&quot;,&quot;given&quot;:&quot;Martin&quot;,&quot;parse-names&quot;:false,&quot;dropping-particle&quot;:&quot;&quot;,&quot;non-dropping-particle&quot;:&quot;&quot;},{&quot;family&quot;:&quot;Bolker&quot;,&quot;given&quot;:&quot;Benjamin M&quot;,&quot;parse-names&quot;:false,&quot;dropping-particle&quot;:&quot;&quot;,&quot;non-dropping-particle&quot;:&quot;&quot;}],&quot;container-title&quot;:&quot;The R Journal&quot;,&quot;container-title-short&quot;:&quot;R J&quot;,&quot;DOI&quot;:&quot;10.32614/RJ-2017-066&quot;,&quot;issued&quot;:{&quot;date-parts&quot;:[[2023]]},&quot;issue&quot;:&quot;2&quot;},&quot;isTemporary&quot;:false}]},{&quot;citationID&quot;:&quot;MENDELEY_CITATION_25698167-026f-4967-9e2a-f54cfae2f6e8&quot;,&quot;properties&quot;:{&quot;noteIndex&quot;:0},&quot;isEdited&quot;:false,&quot;manualOverride&quot;:{&quot;isManuallyOverridden&quot;:false,&quot;citeprocText&quot;:&quot;(Mundlak, 1978)&quot;,&quot;manualOverrideText&quot;:&quot;&quot;},&quot;citationTag&quot;:&quot;MENDELEY_CITATION_v3_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&quot;,&quot;citationItems&quot;:[{&quot;id&quot;:&quot;5870a37e-cd6a-3b22-b9f1-1b4972f3b2f4&quot;,&quot;itemData&quot;:{&quot;type&quot;:&quot;article-journal&quot;,&quot;id&quot;:&quot;5870a37e-cd6a-3b22-b9f1-1b4972f3b2f4&quot;,&quot;title&quot;:&quot;On the pooling of time series and cross section data&quot;,&quot;author&quot;:[{&quot;family&quot;:&quot;Mundlak&quot;,&quot;given&quot;:&quot;Yair&quot;,&quot;parse-names&quot;:false,&quot;dropping-particle&quot;:&quot;&quot;,&quot;non-dropping-particle&quot;:&quot;&quot;}],&quot;container-title&quot;:&quot;Econometrica: journal of the Econometric Society&quot;,&quot;container-title-short&quot;:&quot;Econometrica&quot;,&quot;ISSN&quot;:&quot;0012-9682&quot;,&quot;issued&quot;:{&quot;date-parts&quot;:[[1978]]},&quot;page&quot;:&quot;69-85&quot;,&quot;publisher&quot;:&quot;JSTOR&quot;},&quot;isTemporary&quot;:false}]},{&quot;citationID&quot;:&quot;MENDELEY_CITATION_67b9264a-9f6c-4dc3-b7f9-6ee9d05d6e4e&quot;,&quot;properties&quot;:{&quot;noteIndex&quot;:0},&quot;isEdited&quot;:false,&quot;manualOverride&quot;:{&quot;isManuallyOverridden&quot;:false,&quot;citeprocText&quot;:&quot;(Antonakis et al., 2021)&quot;,&quot;manualOverrideText&quot;:&quot;&quot;},&quot;citationTag&quot;:&quot;MENDELEY_CITATION_v3_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&quot;,&quot;citationItems&quot;:[{&quot;id&quot;:&quot;7ee37b49-87eb-3948-809a-1cc2f04981ce&quot;,&quot;itemData&quot;:{&quot;type&quot;:&quot;article-journal&quot;,&quot;id&quot;:&quot;7ee37b49-87eb-3948-809a-1cc2f04981ce&quot;,&quot;title&quot;:&quot;On Ignoring the Random Effects Assumption in Multilevel Models: Review, Critique, and Recommendations&quot;,&quot;author&quot;:[{&quot;family&quot;:&quot;Antonakis&quot;,&quot;given&quot;:&quot;John&quot;,&quot;parse-names&quot;:false,&quot;dropping-particle&quot;:&quot;&quot;,&quot;non-dropping-particle&quot;:&quot;&quot;},{&quot;family&quot;:&quot;Bastardoz&quot;,&quot;given&quot;:&quot;Nicolas&quot;,&quot;parse-names&quot;:false,&quot;dropping-particle&quot;:&quot;&quot;,&quot;non-dropping-particle&quot;:&quot;&quot;},{&quot;family&quot;:&quot;Rönkkö&quot;,&quot;given&quot;:&quot;Mikko&quot;,&quot;parse-names&quot;:false,&quot;dropping-particle&quot;:&quot;&quot;,&quot;non-dropping-particle&quot;:&quot;&quot;}],&quot;container-title&quot;:&quot;Organizational Research Methods&quot;,&quot;container-title-short&quot;:&quot;Organ Res Methods&quot;,&quot;DOI&quot;:&quot;10.1177/1094428119877457&quot;,&quot;ISSN&quot;:&quot;15527425&quot;,&quot;issued&quot;:{&quot;date-parts&quot;:[[2021,4,1]]},&quot;page&quot;:&quot;443-483&quot;,&quot;abstract&quot;:&quot;Entities such as individuals, teams, or organizations can vary systematically from one another. Researchers typically model such data using multilevel models, assuming that the random effects are uncorrelated with the regressors. Violating this testable assumption, which is often ignored, creates an endogeneity problem thus preventing causal interpretations. Focusing on two-level models, we explain how researchers can avoid this problem by including cluster means of the Level 1 explanatory variables as controls; we explain this point conceptually and with a large-scale simulation. We further show why the common practice of centering the predictor variables is mostly unnecessary. Moreover, to examine the state of the science, we reviewed 204 randomly drawn articles from macro and micro organizational science and applied psychology journals, finding that only 106 articles—with a slightly higher proportion from macro-oriented fields—properly deal with the random effects assumption. Alarmingly, most models also failed on the usual exogeneity requirement of the regressors, leaving only 25 mostly macro-level articles that potentially reported trustworthy multilevel estimates. We offer a set of practical recommendations for researchers to model multilevel data appropriately.&quot;,&quot;publisher&quot;:&quot;SAGE Publications Inc.&quot;,&quot;issue&quot;:&quot;2&quot;,&quot;volume&quot;:&quot;24&quot;},&quot;isTemporary&quot;:false}]},{&quot;citationID&quot;:&quot;MENDELEY_CITATION_b4d7cb78-eac2-425a-8ad2-f4377e76702d&quot;,&quot;properties&quot;:{&quot;noteIndex&quot;:0},&quot;isEdited&quot;:false,&quot;manualOverride&quot;:{&quot;isManuallyOverridden&quot;:false,&quot;citeprocText&quot;:&quot;(Dee et al., 2023)&quot;,&quot;manualOverrideText&quot;:&quot;&quot;},&quot;citationTag&quot;:&quot;MENDELEY_CITATION_v3_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&quot;,&quot;citationItems&quot;:[{&quot;id&quot;:&quot;4d969fad-1299-3909-9642-2695e5d3496f&quot;,&quot;itemData&quot;:{&quot;type&quot;:&quot;article-journal&quot;,&quot;id&quot;:&quot;4d969fad-1299-3909-9642-2695e5d3496f&quot;,&quot;title&quot;:&quot;Clarifying the effect of biodiversity on productivity in natural ecosystems with longitudinal data and methods for causal inference&quot;,&quot;author&quot;:[{&quot;family&quot;:&quot;Dee&quot;,&quot;given&quot;:&quot;Laura E.&quot;,&quot;parse-names&quot;:false,&quot;dropping-particle&quot;:&quot;&quot;,&quot;non-dropping-particle&quot;:&quot;&quot;},{&quot;family&quot;:&quot;Ferraro&quot;,&quot;given&quot;:&quot;Paul J.&quot;,&quot;parse-names&quot;:false,&quot;dropping-particle&quot;:&quot;&quot;,&quot;non-dropping-particle&quot;:&quot;&quot;},{&quot;family&quot;:&quot;Severen&quot;,&quot;given&quot;:&quot;Christopher N.&quot;,&quot;parse-names&quot;:false,&quot;dropping-particle&quot;:&quot;&quot;,&quot;non-dropping-particle&quot;:&quot;&quot;},{&quot;family&quot;:&quot;Kimmel&quot;,&quot;given&quot;:&quot;Kaitlin A.&quot;,&quot;parse-names&quot;:false,&quot;dropping-particle&quot;:&quot;&quot;,&quot;non-dropping-particle&quot;:&quot;&quot;},{&quot;family&quot;:&quot;Borer&quot;,&quot;given&quot;:&quot;Elizabeth T.&quot;,&quot;parse-names&quot;:false,&quot;dropping-particle&quot;:&quot;&quot;,&quot;non-dropping-particle&quot;:&quot;&quot;},{&quot;family&quot;:&quot;Byrnes&quot;,&quot;given&quot;:&quot;Jarrett E.K.&quot;,&quot;parse-names&quot;:false,&quot;dropping-particle&quot;:&quot;&quot;,&quot;non-dropping-particle&quot;:&quot;&quot;},{&quot;family&quot;:&quot;Clark&quot;,&quot;given&quot;:&quot;Adam Thomas&quot;,&quot;parse-names&quot;:false,&quot;dropping-particle&quot;:&quot;&quot;,&quot;non-dropping-particle&quot;:&quot;&quot;},{&quot;family&quot;:&quot;Hautier&quot;,&quot;given&quot;:&quot;Yann&quot;,&quot;parse-names&quot;:false,&quot;dropping-particle&quot;:&quot;&quot;,&quot;non-dropping-particle&quot;:&quot;&quot;},{&quot;family&quot;:&quot;Hector&quot;,&quot;given&quot;:&quot;Andrew&quot;,&quot;parse-names&quot;:false,&quot;dropping-particle&quot;:&quot;&quot;,&quot;non-dropping-particle&quot;:&quot;&quot;},{&quot;family&quot;:&quot;Raynaud&quot;,&quot;given&quot;:&quot;Xavier&quot;,&quot;parse-names&quot;:false,&quot;dropping-particle&quot;:&quot;&quot;,&quot;non-dropping-particle&quot;:&quot;&quot;},{&quot;family&quot;:&quot;Reich&quot;,&quot;given&quot;:&quot;Peter B.&quot;,&quot;parse-names&quot;:false,&quot;dropping-particle&quot;:&quot;&quot;,&quot;non-dropping-particle&quot;:&quot;&quot;},{&quot;family&quot;:&quot;Wright&quot;,&quot;given&quot;:&quot;Alexandra J.&quot;,&quot;parse-names&quot;:false,&quot;dropping-particle&quot;:&quot;&quot;,&quot;non-dropping-particle&quot;:&quot;&quot;},{&quot;family&quot;:&quot;Arnillas&quot;,&quot;given&quot;:&quot;Carlos A.&quot;,&quot;parse-names&quot;:false,&quot;dropping-particle&quot;:&quot;&quot;,&quot;non-dropping-particle&quot;:&quot;&quot;},{&quot;family&quot;:&quot;Davies&quot;,&quot;given&quot;:&quot;Kendi F.&quot;,&quot;parse-names&quot;:false,&quot;dropping-particle&quot;:&quot;&quot;,&quot;non-dropping-particle&quot;:&quot;&quot;},{&quot;family&quot;:&quot;MacDougall&quot;,&quot;given&quot;:&quot;Andrew&quot;,&quot;parse-names&quot;:false,&quot;dropping-particle&quot;:&quot;&quot;,&quot;non-dropping-particle&quot;:&quot;&quot;},{&quot;family&quot;:&quot;Mori&quot;,&quot;given&quot;:&quot;Akira S.&quot;,&quot;parse-names&quot;:false,&quot;dropping-particle&quot;:&quot;&quot;,&quot;non-dropping-particle&quot;:&quot;&quot;},{&quot;family&quot;:&quot;Smith&quot;,&quot;given&quot;:&quot;Melinda D.&quot;,&quot;parse-names&quot;:false,&quot;dropping-particle&quot;:&quot;&quot;,&quot;non-dropping-particle&quot;:&quot;&quot;},{&quot;family&quot;:&quot;Adler&quot;,&quot;given&quot;:&quot;Peter B.&quot;,&quot;parse-names&quot;:false,&quot;dropping-particle&quot;:&quot;&quot;,&quot;non-dropping-particle&quot;:&quot;&quot;},{&quot;family&quot;:&quot;Bakker&quot;,&quot;given&quot;:&quot;Jonathan D.&quot;,&quot;parse-names&quot;:false,&quot;dropping-particle&quot;:&quot;&quot;,&quot;non-dropping-particle&quot;:&quot;&quot;},{&quot;family&quot;:&quot;Brauman&quot;,&quot;given&quot;:&quot;Kate A.&quot;,&quot;parse-names&quot;:false,&quot;dropping-particle&quot;:&quot;&quot;,&quot;non-dropping-particle&quot;:&quot;&quot;},{&quot;family&quot;:&quot;Cowles&quot;,&quot;given&quot;:&quot;Jane&quot;,&quot;parse-names&quot;:false,&quot;dropping-particle&quot;:&quot;&quot;,&quot;non-dropping-particle&quot;:&quot;&quot;},{&quot;family&quot;:&quot;Komatsu&quot;,&quot;given&quot;:&quot;Kimberly&quot;,&quot;parse-names&quot;:false,&quot;dropping-particle&quot;:&quot;&quot;,&quot;non-dropping-particle&quot;:&quot;&quot;},{&quot;family&quot;:&quot;Knops&quot;,&quot;given&quot;:&quot;Johannes M.H.&quot;,&quot;parse-names&quot;:false,&quot;dropping-particle&quot;:&quot;&quot;,&quot;non-dropping-particle&quot;:&quot;&quot;},{&quot;family&quot;:&quot;McCulley&quot;,&quot;given&quot;:&quot;Rebecca L.&quot;,&quot;parse-names&quot;:false,&quot;dropping-particle&quot;:&quot;&quot;,&quot;non-dropping-particle&quot;:&quot;&quot;},{&quot;family&quot;:&quot;Moore&quot;,&quot;given&quot;:&quot;Joslin L.&quot;,&quot;parse-names&quot;:false,&quot;dropping-particle&quot;:&quot;&quot;,&quot;non-dropping-particle&quot;:&quot;&quot;},{&quot;family&quot;:&quot;Morgan&quot;,&quot;given&quot;:&quot;John W.&quot;,&quot;parse-names&quot;:false,&quot;dropping-particle&quot;:&quot;&quot;,&quot;non-dropping-particle&quot;:&quot;&quot;},{&quot;family&quot;:&quot;Ohlert&quot;,&quot;given&quot;:&quot;Timothy&quot;,&quot;parse-names&quot;:false,&quot;dropping-particle&quot;:&quot;&quot;,&quot;non-dropping-particle&quot;:&quot;&quot;},{&quot;family&quot;:&quot;Power&quot;,&quot;given&quot;:&quot;Sally A.&quot;,&quot;parse-names&quot;:false,&quot;dropping-particle&quot;:&quot;&quot;,&quot;non-dropping-particle&quot;:&quot;&quot;},{&quot;family&quot;:&quot;Sullivan&quot;,&quot;given&quot;:&quot;Lauren L.&quot;,&quot;parse-names&quot;:false,&quot;dropping-particle&quot;:&quot;&quot;,&quot;non-dropping-particle&quot;:&quot;&quot;},{&quot;family&quot;:&quot;Stevens&quot;,&quot;given&quot;:&quot;Carly&quot;,&quot;parse-names&quot;:false,&quot;dropping-particle&quot;:&quot;&quot;,&quot;non-dropping-particle&quot;:&quot;&quot;},{&quot;family&quot;:&quot;Loreau&quot;,&quot;given&quot;:&quot;Michel&quot;,&quot;parse-names&quot;:false,&quot;dropping-particle&quot;:&quot;&quot;,&quot;non-dropping-particle&quot;:&quot;&quot;}],&quot;container-title&quot;:&quot;Nature Communications&quot;,&quot;container-title-short&quot;:&quot;Nat Commun&quot;,&quot;DOI&quot;:&quot;10.1038/s41467-023-37194-5&quot;,&quot;ISSN&quot;:&quot;20411723&quot;,&quot;PMID&quot;:&quot;37147282&quot;,&quot;issued&quot;:{&quot;date-parts&quot;:[[2023,12,1]]},&quot;abstract&quot;:&quot;Causal effects of biodiversity on ecosystem functions can be estimated using experimental or observational designs — designs that pose a tradeoff between drawing credible causal inferences from correlations and drawing generalizable inferences. Here, we develop a design that reduces this tradeoff and revisits the question of how plant species diversity affects productivity. Our design leverages longitudinal data from 43 grasslands in 11 countries and approaches borrowed from fields outside of ecology to draw causal inferences from observational data. Contrary to many prior studies, we estimate that increases in plot-level species richness caused productivity to decline: a 10% increase in richness decreased productivity by 2.4%, 95% CI [−4.1, −0.74]. This contradiction stems from two sources. First, prior observational studies incompletely control for confounding factors. Second, most experiments plant fewer rare and non-native species than exist in nature. Although increases in native, dominant species increased productivity, increases in rare and non-native species decreased productivity, making the average effect negative in our study. By reducing the tradeoff between experimental and observational designs, our study demonstrates how observational studies can complement prior ecological experiments and inform future ones.&quot;,&quot;publisher&quot;:&quot;Nature Research&quot;,&quot;issue&quot;:&quot;1&quot;,&quot;volume&quot;:&quot;14&quot;},&quot;isTemporary&quot;:false}]},{&quot;citationID&quot;:&quot;MENDELEY_CITATION_e27cb7f6-dde1-440c-a829-216cf58690ed&quot;,&quot;properties&quot;:{&quot;noteIndex&quot;:0},&quot;isEdited&quot;:false,&quot;manualOverride&quot;:{&quot;isManuallyOverridden&quot;:false,&quot;citeprocText&quot;:&quot;(M. J. Tegner &amp;#38; Dayton, 1987)&quot;,&quot;manualOverrideText&quot;:&quot;&quot;},&quot;citationItems&quot;:[{&quot;id&quot;:&quot;ef605368-083d-32db-8821-63fcdcd5aaf7&quot;,&quot;itemData&quot;:{&quot;type&quot;:&quot;article-journal&quot;,&quot;id&quot;:&quot;ef605368-083d-32db-8821-63fcdcd5aaf7&quot;,&quot;title&quot;:&quot;El Niño Effects on Southern California Kelp Forest Communities&quot;,&quot;author&quot;:[{&quot;family&quot;:&quot;Tegner&quot;,&quot;given&quot;:&quot;Mia J.&quot;,&quot;parse-names&quot;:false,&quot;dropping-particle&quot;:&quot;&quot;,&quot;non-dropping-particle&quot;:&quot;&quot;},{&quot;family&quot;:&quot;Dayton&quot;,&quot;given&quot;:&quot;Paul K.&quot;,&quot;parse-names&quot;:false,&quot;dropping-particle&quot;:&quot;&quot;,&quot;non-dropping-particle&quot;:&quot;&quot;}],&quot;container-title&quot;:&quot;Advances in Ecological Research&quot;,&quot;container-title-short&quot;:&quot;Adv Ecol Res&quot;,&quot;DOI&quot;:&quot;10.1016/S0065-2504(08)60247-0&quot;,&quot;ISSN&quot;:&quot;00652504&quot;,&quot;issued&quot;:{&quot;date-parts&quot;:[[1987]]},&quot;page&quot;:&quot;243-279&quot;,&quot;abstract&quot;:&quot;The chapter reviews the effects of the massive oceanic phenomenon on the nearshore kelp communities of the southern California Bight. The effects of this El Niño on intertidal algae in southern California are ambiguous; Gunnill is unable to find a uniform response in seven species of macro-algae. The effects of the 1982-1983 El Niño on California kelp forest communities varied both locally and regionally. The relevance of El Niños to kelp forest community structure must be related to recurrence rates. The effects on kelp community structure will depend on the season of the warm period for example, given the normal summer stress on Macrocystis, warm-water events then are more serious than a similar temperature elevation in winter, and the duration and magnitude of warming. Two major El Niños stand out in recent California history, the events of 1957-1959 and 1982-1984 from the biological perspective, the opposite side of the coin may be even more important to the California Current system. Anti El Niño years, characterized by strong southward transport, low sea level, reduced temperature and salinity, and high zooplankton abundance, are years of high biological productivity. © 1987, Academic Press Inc.(London) Ltd.&quot;,&quot;issue&quot;:&quot;C&quot;,&quot;volume&quot;:&quot;17&quot;},&quot;isTemporary&quot;:false}],&quot;citationTag&quot;:&quot;MENDELEY_CITATION_v3_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&quot;},{&quot;citationID&quot;:&quot;MENDELEY_CITATION_99de53c7-a4d1-4093-9525-72c3a22681a4&quot;,&quot;properties&quot;:{&quot;noteIndex&quot;:0},&quot;isEdited&quot;:false,&quot;manualOverride&quot;:{&quot;isManuallyOverridden&quot;:false,&quot;citeprocText&quot;:&quot;(Hartig, 2023)&quot;,&quot;manualOverrideText&quot;:&quot;&quot;},&quot;citationTag&quot;:&quot;MENDELEY_CITATION_v3_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&quot;,&quot;citationItems&quot;:[{&quot;id&quot;:&quot;778737d1-ba41-3c23-a484-34b113796b99&quot;,&quot;itemData&quot;:{&quot;type&quot;:&quot;book&quot;,&quot;id&quot;:&quot;778737d1-ba41-3c23-a484-34b113796b99&quot;,&quot;title&quot;:&quot;DHARMa: Residual Diagnostics for Hierarchical (Multi-Level / Mixed) Re\ngression Models&quot;,&quot;author&quot;:[{&quot;family&quot;:&quot;Hartig&quot;,&quot;given&quot;:&quot;Florian&quot;,&quot;parse-names&quot;:false,&quot;dropping-particle&quot;:&quot;&quot;,&quot;non-dropping-particle&quot;:&quot;&quot;}],&quot;URL&quot;:&quot;http://florianhartig.github.io/DHARMa/&quot;,&quot;issued&quot;:{&quot;date-parts&quot;:[[2023]]},&quot;container-title-short&quot;:&quot;&quot;},&quot;isTemporary&quot;:false}]},{&quot;citationID&quot;:&quot;MENDELEY_CITATION_47ae5ce9-8830-4f6f-a185-0ecbe057b889&quot;,&quot;properties&quot;:{&quot;noteIndex&quot;:0},&quot;isEdited&quot;:false,&quot;manualOverride&quot;:{&quot;isManuallyOverridden&quot;:false,&quot;citeprocText&quot;:&quot;(Breheny &amp;#38; Burchett, 2023)&quot;,&quot;manualOverrideText&quot;:&quot;&quot;},&quot;citationTag&quot;:&quot;MENDELEY_CITATION_v3_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&quot;,&quot;citationItems&quot;:[{&quot;id&quot;:&quot;f6f7730d-c7e5-3882-ad70-15d0c0388f5b&quot;,&quot;itemData&quot;:{&quot;type&quot;:&quot;book&quot;,&quot;id&quot;:&quot;f6f7730d-c7e5-3882-ad70-15d0c0388f5b&quot;,&quot;title&quot;:&quot;visreg: Visualization of Regression Models&quot;,&quot;author&quot;:[{&quot;family&quot;:&quot;Breheny&quot;,&quot;given&quot;:&quot;Patrick&quot;,&quot;parse-names&quot;:false,&quot;dropping-particle&quot;:&quot;&quot;,&quot;non-dropping-particle&quot;:&quot;&quot;},{&quot;family&quot;:&quot;Burchett&quot;,&quot;given&quot;:&quot;Woodrow&quot;,&quot;parse-names&quot;:false,&quot;dropping-particle&quot;:&quot;&quot;,&quot;non-dropping-particle&quot;:&quot;&quot;}],&quot;URL&quot;:&quot;http://pbreheny.github.io/visreg&quot;,&quot;issued&quot;:{&quot;date-parts&quot;:[[2023]]},&quot;container-title-short&quot;:&quot;&quot;},&quot;isTemporary&quot;:false}]},{&quot;citationID&quot;:&quot;MENDELEY_CITATION_556a9b2c-f4c5-4d18-8704-2ec59275df84&quot;,&quot;properties&quot;:{&quot;noteIndex&quot;:0},&quot;isEdited&quot;:false,&quot;manualOverride&quot;:{&quot;isManuallyOverridden&quot;:false,&quot;citeprocText&quot;:&quot;(Lüdecke, 2023)&quot;,&quot;manualOverrideText&quot;:&quot;&quot;},&quot;citationTag&quot;:&quot;MENDELEY_CITATION_v3_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&quot;,&quot;citationItems&quot;:[{&quot;id&quot;:&quot;ddf77f22-994f-349f-b56f-f23c01d13683&quot;,&quot;itemData&quot;:{&quot;type&quot;:&quot;book&quot;,&quot;id&quot;:&quot;ddf77f22-994f-349f-b56f-f23c01d13683&quot;,&quot;title&quot;:&quot;ggeffects: Create Tidy Data Frames of Marginal Effects for ggplot from\n Model Outputs&quot;,&quot;author&quot;:[{&quot;family&quot;:&quot;Lüdecke&quot;,&quot;given&quot;:&quot;Daniel&quot;,&quot;parse-names&quot;:false,&quot;dropping-particle&quot;:&quot;&quot;,&quot;non-dropping-particle&quot;:&quot;&quot;}],&quot;URL&quot;:&quot;https://strengejacke.github.io/ggeffects/&quot;,&quot;issued&quot;:{&quot;date-parts&quot;:[[2023]]},&quot;container-title-short&quot;:&quot;&quot;},&quot;isTemporary&quot;:false}]},{&quot;citationID&quot;:&quot;MENDELEY_CITATION_a3daaf21-a72c-4acf-af58-9df3841bdec8&quot;,&quot;properties&quot;:{&quot;noteIndex&quot;:0},&quot;isEdited&quot;:false,&quot;manualOverride&quot;:{&quot;isManuallyOverridden&quot;:false,&quot;citeprocText&quot;:&quot;(Hickey, 1979; Huyer, 1983)&quot;,&quot;manualOverrideText&quot;:&quot;&quot;},&quot;citationTag&quot;:&quot;MENDELEY_CITATION_v3_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&quot;,&quot;citationItems&quot;:[{&quot;id&quot;:&quot;0088034c-19ca-393d-b784-3acd02b05f10&quot;,&quot;itemData&quot;:{&quot;type&quot;:&quot;article&quot;,&quot;id&quot;:&quot;0088034c-19ca-393d-b784-3acd02b05f10&quot;,&quot;title&quot;:&quot;Coastal upwelling in the California current system&quot;,&quot;author&quot;:[{&quot;family&quot;:&quot;Huyer&quot;,&quot;given&quot;:&quot;Adriana&quot;,&quot;parse-names&quot;:false,&quot;dropping-particle&quot;:&quot;&quot;,&quot;non-dropping-particle&quot;:&quot;&quot;}],&quot;container-title&quot;:&quot;Progress in Oceanography&quot;,&quot;container-title-short&quot;:&quot;Prog Oceanogr&quot;,&quot;DOI&quot;:&quot;10.1016/0079-6611(83)90010-1&quot;,&quot;ISSN&quot;:&quot;00796611&quot;,&quot;issued&quot;:{&quot;date-parts&quot;:[[1983]]},&quot;page&quot;:&quot;259-284&quot;,&quot;abstract&quot;:&quot;Coastal upwelling in the California Current system has been the subject of large scale studies off California and Baja California, and of small scale studies off Oregon. Recent studies of the winds along the entire coast from 25°N to 50°N indicate that there are significant along-shore variations in the strength of coastal upwelling, which are reflected in the observed temperature distribution. Active upwelling appears to be restricted to a narrow coastal band (about 10-25 km wide) along the entire coast, but the region influenced by coastal upwelling may be much wider. Intensive observations of the upwelling zone during summer off Oregon show the presence of a southward coastal jet at the surface, a mean vertical shear, a poleward undercurrent along the bottom, and persistently sloping isopycnals over the continental shelf; most of the upwelling there occurs during relatively short periods (several days long) of upwelling-favorable winds. During the upwelling season off Oregon, the offshore Ekman transport is carried by the surface Ekman layer, and the onshore return flow occurs through a quasi-geostrophic interior. It is not known whether the structure and dynamics observed off Oregon are typical of the upwelling zone along the entire coast, though some of the same features have been observed off Baja California. Current and future research will eventually show whether the Oregon results are also applicable in the region of persistently strong upwelling-favorable winds off northern California, and in the region of complex bathymetry off central and southern California. © 1983.&quot;,&quot;issue&quot;:&quot;3&quot;,&quot;volume&quot;:&quot;12&quot;},&quot;isTemporary&quot;:false},{&quot;id&quot;:&quot;7b137a56-f253-3ffd-9afb-58e4145557c6&quot;,&quot;itemData&quot;:{&quot;type&quot;:&quot;article-journal&quot;,&quot;id&quot;:&quot;7b137a56-f253-3ffd-9afb-58e4145557c6&quot;,&quot;title&quot;:&quot;The California current system—hypotheses and facts&quot;,&quot;author&quot;:[{&quot;family&quot;:&quot;Hickey&quot;,&quot;given&quot;:&quot;Barbara M&quot;,&quot;parse-names&quot;:false,&quot;dropping-particle&quot;:&quot;&quot;,&quot;non-dropping-particle&quot;:&quot;&quot;}],&quot;container-title&quot;:&quot;Progress in Oceanography&quot;,&quot;container-title-short&quot;:&quot;Prog Oceanogr&quot;,&quot;ISSN&quot;:&quot;0079-6611&quot;,&quot;issued&quot;:{&quot;date-parts&quot;:[[1979]]},&quot;page&quot;:&quot;191-279&quot;,&quot;publisher&quot;:&quot;Elsevier&quot;,&quot;issue&quot;:&quot;4&quot;,&quot;volume&quot;:&quot;8&quot;},&quot;isTemporary&quot;:false}]},{&quot;citationID&quot;:&quot;MENDELEY_CITATION_e6f73d29-b3ad-4f64-bb64-b275c1687b5a&quot;,&quot;properties&quot;:{&quot;noteIndex&quot;:0},&quot;isEdited&quot;:false,&quot;manualOverride&quot;:{&quot;isManuallyOverridden&quot;:false,&quot;citeprocText&quot;:&quot;(Mendelssohn et al., 2004)&quot;,&quot;manualOverrideText&quot;:&quot;&quot;},&quot;citationTag&quot;:&quot;MENDELEY_CITATION_v3_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&quot;,&quot;citationItems&quot;:[{&quot;id&quot;:&quot;33f7f9a2-6e77-3dd9-9be8-a155c928da94&quot;,&quot;itemData&quot;:{&quot;type&quot;:&quot;article-journal&quot;,&quot;id&quot;:&quot;33f7f9a2-6e77-3dd9-9be8-a155c928da94&quot;,&quot;title&quot;:&quot;Nonstationary seasonality of upper ocean temperature in the California Current&quot;,&quot;author&quot;:[{&quot;family&quot;:&quot;Mendelssohn&quot;,&quot;given&quot;:&quot;Roy&quot;,&quot;parse-names&quot;:false,&quot;dropping-particle&quot;:&quot;&quot;,&quot;non-dropping-particle&quot;:&quot;&quot;},{&quot;family&quot;:&quot;Schwing&quot;,&quot;given&quot;:&quot;Franklin B.&quot;,&quot;parse-names&quot;:false,&quot;dropping-particle&quot;:&quot;&quot;,&quot;non-dropping-particle&quot;:&quot;&quot;},{&quot;family&quot;:&quot;Bograd&quot;,&quot;given&quot;:&quot;Steven J.&quot;,&quot;parse-names&quot;:false,&quot;dropping-particle&quot;:&quot;&quot;,&quot;non-dropping-particle&quot;:&quot;&quot;}],&quot;container-title&quot;:&quot;Journal of Geophysical Research: Oceans&quot;,&quot;container-title-short&quot;:&quot;J Geophys Res Oceans&quot;,&quot;DOI&quot;:&quot;10.1029/2004JC002330&quot;,&quot;ISSN&quot;:&quot;21699291&quot;,&quot;issued&quot;:{&quot;date-parts&quot;:[[2004,10,15]]},&quot;abstract&quot;:&quot;State-space models are used to examine long-term changes in the seasonal amplitude and phase of upper ocean temperatures from a set of time series representing the meridional and offshore extent of the California Current System (CHASTE). We use global one-degree summaries from the World Ocean Database at 11 locations and 10 standard depths in the upper 200 m for the period 1950-1993. The seasonality of upper ocean temperature in the CHASTE is highly nonstationary, with significant interannual to decadal changes in seasonal amplitude and phase apparent over the period of study. The 1950s and early 1990s were characterized by high seasonal variability in upper ocean temperatures, while the intervening years were characterized by a reduced seasonal cycle. Long-term changes in phase were also observed, with seasonal extrema occurring 1-2 months earlier in the year by the 1990s. The leading common seasonal components, dominated by the longer (yearly, 6-month, 4-month) periodicities, explain most of the seasonal fluctuations in the temperature series and partition the variance into well-defined dynamic regions. In particular, long-term changes in seasonality at 30-75 m in the major coastal upwelling centers (34°N-38°N) differed from that observed north of Cape Mendocino, within the Southern California Bight, and farther offshore. The observed spatial patterns suggest that the changes in temperature seasonality off central California reflect a significant low-frequency modulation of the intensity, timing, and duration of coastal upwelling in the CHASTE. This nonstationarity of the seasonal temperature cycle is superimposed on both a region-wide warming trend and spatially heterogeneous responses to low-frequency climate events, such as regime shifts and El Niño events. Results from this study demonstrate that the character and potential biological impacts of climate variability can only be fully realized by considering a nonstationary, nondeterministic seasonal cycle.&quot;,&quot;issue&quot;:&quot;10&quot;,&quot;volume&quot;:&quot;109&quot;},&quot;isTemporary&quot;:false}]},{&quot;citationID&quot;:&quot;MENDELEY_CITATION_cdce5c07-792a-4392-b352-c0cb11b8a2bb&quot;,&quot;properties&quot;:{&quot;noteIndex&quot;:0},&quot;isEdited&quot;:false,&quot;manualOverride&quot;:{&quot;isManuallyOverridden&quot;:true,&quot;citeprocText&quot;:&quot;(Dayton et al., 1999; Dayton &amp;#38; Tegner, 1984; Tegner’ et al., n.d.; Vásquez et al., 2008; Wei et al., 2021)&quot;,&quot;manualOverrideText&quot;:&quot;(Dayton et al., 1999; Dayton &amp; Tegner, 1984; Tegner et al., n.d.; Vásquez et al., 2008; Wei et al., 2021)&quot;},&quot;citationTag&quot;:&quot;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&quot;,&quot;citationItems&quot;:[{&quot;id&quot;:&quot;8747554e-10b6-3bf6-9aed-6cf715ba830e&quot;,&quot;itemData&quot;:{&quot;type&quot;:&quot;article-journal&quot;,&quot;id&quot;:&quot;8747554e-10b6-3bf6-9aed-6cf715ba830e&quot;,&quot;title&quot;:&quot;Temporal and spatial scales of kelp demography: The role of oceanographic climate&quot;,&quot;author&quot;:[{&quot;family&quot;:&quot;Dayton&quot;,&quot;given&quot;:&quot;Paul K.&quot;,&quot;parse-names&quot;:false,&quot;dropping-particle&quot;:&quot;&quot;,&quot;non-dropping-particle&quot;:&quot;&quot;},{&quot;family&quot;:&quot;Tegner&quot;,&quot;given&quot;:&quot;Mia J.&quot;,&quot;parse-names&quot;:false,&quot;dropping-particle&quot;:&quot;&quot;,&quot;non-dropping-particle&quot;:&quot;&quot;},{&quot;family&quot;:&quot;Edwards&quot;,&quot;given&quot;:&quot;Peter B.&quot;,&quot;parse-names&quot;:false,&quot;dropping-particle&quot;:&quot;&quot;,&quot;non-dropping-particle&quot;:&quot;&quot;},{&quot;family&quot;:&quot;Riser&quot;,&quot;given&quot;:&quot;Kristin L.&quot;,&quot;parse-names&quot;:false,&quot;dropping-particle&quot;:&quot;&quot;,&quot;non-dropping-particle&quot;:&quot;&quot;}],&quot;container-title&quot;:&quot;Ecological Monographs&quot;,&quot;container-title-short&quot;:&quot;Ecol Monogr&quot;,&quot;DOI&quot;:&quot;10.1890/0012-9615(1999)069[0219:TASSOK]2.0.CO;2&quot;,&quot;ISSN&quot;:&quot;00129615&quot;,&quot;issued&quot;:{&quot;date-parts&quot;:[[1999]]},&quot;page&quot;:&quot;219-250&quot;,&quot;abstract&quot;:&quot;This paper integrates long-term descriptive and experimental studies of the effects of ocean climate on inter- and intraspecific competition, as expressed by recruitment, density, survivorship, growth, and reproduction of the most conspicuous kelp species in the Point Loma kelp forest community off San Diego, California, USA. The species included Macrocystis pyrifera, with a floating canopy; Pterygophora californica and Eisenia arborea, which rely on stipes to support their canopy; Laminaria farlowii, with a prostrate canopy; and a speciose red algal turf. To evaluate the roles of large-scale oceanographic processes on biological processes across important depth gradients, the study was carried out over nine years during a cold-water, nutrient-rich La Nina event (1988-1989) and a warm-water, nutrient-stressed El Nino period (1992-1994), over a depth range of 8-23 m. This depth range encompassed strong physical gradients involving factors that are critical for kelp growth, including bottom temperatures (correlated with nutrients) and light levels. To examine interactions among these kelps, we established clearings across the depth gradient and then manipulated Macrocystis recruit densities. The demographic responses offer an understanding of the 'fundamental' vs. 'realized' niches of these species. Evaluating these patterns, as they are influenced by inter- and intraspecific competition, offers insights into the 'realized niches' of the kelps. With the exception of some understory effects on Macrocystis recruitment and some evidence of intraspecific competition during the nutrient-rich La Nina conditions, we found little influence of competitive effects on Macrocystis. The response of Pterygophora to manipulations and disturbances suggests light-limited recruitment, and competition with Macrocystis was exhibited via reduced growth and reproduction, but not survivorship. No nutrient stress was observed in Pterygophora reproduction. Eisenia recruitment is rare, but once established, juveniles had very good survivorship, with growth and reproduction reduced by depth; the Macrocystis treatment was more important than depth, suggesting the importance of light to Eisenia recruitment and growth. In general, Macrocystis had massive effects on Laminaria growth and reproduction, the strength varying with depth. In particular, there were very strong effects of competition with Macrocystis during the nutrient-rich La Nina period when Macrocystis had a dense surface canopy. In addition to the Macrocystis effects, there were some significant Pterygophora effects on Laminaria growth during El Nino. The strongest biological definition of realized niches occurred during the nutrient-rich La Nina period, especially in shallow depths. One of the most important conclusions of this paper is the appreciation of the importance of scaling in time to include oceanographic climate. There are many seasonal patterns, but the interannual scales that encompass El Ninos and La Ninas, and ultimately the interdecadal-scale oceanographic regime shifts that affect the intensity of canopy competition with Macrocystis, are critical for this system because surface-water nutrients have pervasive long-term effects on the other kelps. Small-scale patterns are driven by local processes (competition, disturbance, dispersal, etc.) that potentially are important at larger scales; however, our most lasting effects result from very large-scale, low-frequency episodic changes in nutrients, with cascading competitive consequences to the other algal populations in the community.&quot;,&quot;publisher&quot;:&quot;Ecological Society of America&quot;,&quot;issue&quot;:&quot;2&quot;,&quot;volume&quot;:&quot;69&quot;},&quot;isTemporary&quot;:false},{&quot;id&quot;:&quot;dfcc41dd-9d12-39b7-bcc3-124e366b019e&quot;,&quot;itemData&quot;:{&quot;type&quot;:&quot;article-journal&quot;,&quot;id&quot;:&quot;dfcc41dd-9d12-39b7-bcc3-124e366b019e&quot;,&quot;title&quot;:&quot;Large-Scale Conditions for the Record-Setting Southern California Marine Heatwave of August 2018&quot;,&quot;author&quot;:[{&quot;family&quot;:&quot;Wei&quot;,&quot;given&quot;:&quot;Xinyue&quot;,&quot;parse-names&quot;:false,&quot;dropping-particle&quot;:&quot;&quot;,&quot;non-dropping-particle&quot;:&quot;&quot;},{&quot;family&quot;:&quot;Li&quot;,&quot;given&quot;:&quot;Kai Yuan&quot;,&quot;parse-names&quot;:false,&quot;dropping-particle&quot;:&quot;&quot;,&quot;non-dropping-particle&quot;:&quot;&quot;},{&quot;family&quot;:&quot;Kilpatrick&quot;,&quot;given&quot;:&quot;Thomas&quot;,&quot;parse-names&quot;:false,&quot;dropping-particle&quot;:&quot;&quot;,&quot;non-dropping-particle&quot;:&quot;&quot;},{&quot;family&quot;:&quot;Wang&quot;,&quot;given&quot;:&quot;Minyang&quot;,&quot;parse-names&quot;:false,&quot;dropping-particle&quot;:&quot;&quot;,&quot;non-dropping-particle&quot;:&quot;&quot;},{&quot;family&quot;:&quot;Xie&quot;,&quot;given&quot;:&quot;Shang Ping&quot;,&quot;parse-names&quot;:false,&quot;dropping-particle&quot;:&quot;&quot;,&quot;non-dropping-particle&quot;:&quot;&quot;}],&quot;container-title&quot;:&quot;Geophysical Research Letters&quot;,&quot;container-title-short&quot;:&quot;Geophys Res Lett&quot;,&quot;DOI&quot;:&quot;10.1029/2020GL091803&quot;,&quot;ISSN&quot;:&quot;19448007&quot;,&quot;issued&quot;:{&quot;date-parts&quot;:[[2021,4,16]]},&quot;abstract&quot;:&quot;In early August 2018, a record-setting marine heatwave (MHW) occurred along the coast of Southern and Baja California. Water temperature at Scripps Pier rose to 26.4°C, the highest in 102 years of measurements. This paper investigates the large-scale ocean-atmospheric conditions for this Southern California MHW event. This intense and sustained event is the result of the superposition of “weather” timescale warming by a coastal wind relaxation and intraseasonal warming by coastally trapped waves. For weather-scale warming, climatological upwelling was weakened by a wind relaxation, due to anomalous offshore low pressure associated with passing tropical cyclones John and Kristy. For intraseasonal warming, the upwelling was inhibited and the thermocline was deepened by poleward-propagating coastally trapped waves, which provided a slow warming background. The mixed layer heat budget analysis indicates that the reduced upwelling and deepened thermocline are the major cause of the MHW.&quot;,&quot;publisher&quot;:&quot;Blackwell Publishing Ltd&quot;,&quot;issue&quot;:&quot;7&quot;,&quot;volume&quot;:&quot;48&quot;},&quot;isTemporary&quot;:false},{&quot;id&quot;:&quot;25b010bb-a610-3fe9-a849-486147a2f773&quot;,&quot;itemData&quot;:{&quot;type&quot;:&quot;report&quot;,&quot;id&quot;:&quot;25b010bb-a610-3fe9-a849-486147a2f773&quot;,&quot;title&quot;:&quot;Large-scale, low-frequency oceanographic effects on kelp forest succession: a tale of two cohorts&quot;,&quot;author&quot;:[{&quot;family&quot;:&quot;Tegner'&quot;,&quot;given&quot;:&quot;M J&quot;,&quot;parse-names&quot;:false,&quot;dropping-particle&quot;:&quot;&quot;,&quot;non-dropping-particle&quot;:&quot;&quot;},{&quot;family&quot;:&quot;Dayton&quot;,&quot;given&quot;:&quot;P K&quot;,&quot;parse-names&quot;:false,&quot;dropping-particle&quot;:&quot;&quot;,&quot;non-dropping-particle&quot;:&quot;&quot;},{&quot;family&quot;:&quot;Edwards&quot;,&quot;given&quot;:&quot;P B&quot;,&quot;parse-names&quot;:false,&quot;dropping-particle&quot;:&quot;&quot;,&quot;non-dropping-particle&quot;:&quot;&quot;},{&quot;family&quot;:&quot;Riser&quot;,&quot;given&quot;:&quot;K L&quot;,&quot;parse-names&quot;:false,&quot;dropping-particle&quot;:&quot;&quot;,&quot;non-dropping-particle&quot;:&quot;&quot;}],&quot;number-of-pages&quot;:&quot;117-134&quot;,&quot;abstract&quot;:&quot;Two catastrophic-scale storm disturbances of a giant kelp forest community were followed by very different oceanographic conditions, the warm. nutrient-stressed period of the 1982-1984 El Nino and the cold, nutrient-rich La Nina of 1988-1989. Here w e compare the fates of the 2 post-disturbance algal communities, or '2 cohorts', under condltions determined by large-scale, low-frequency oceanographic events. Succession and population dynamics of the competitive d o m ~ n a n t kelp. Macrocystis pyrifera, and understory kelps, Pterygophora californlca and Laminaria farlowu, were followed a t 5 permanent sites in the Point Loma kelp forest near San Diego. California, USA. where kelps have been mapped quarterly since 1983. There was intense kelp recruitment after both disturbances. The different oceanographic cond~tions, however, strongly affected the population dynamlcs of M. pynfera and ~ t s competitive interactions with the lower standing species. Poor M pyrifera growth, canopy formation, and survival during the El Nino apparently allowed the persistence of understory populations. Extraordinary conditions for M. pyrifera growth during the La Niria were associated with the near extinction of understory populations. The number of stipes per plant and stipe dens~ty are indices of IM, pyr~fera growth and carrying capacity, respect~vely, which appear to be very senslt~ve to environmental condltions. The 2 cohorts exh~blted very different stipe patterns. In both cases, the anomalous oceanographic conditions lasted for about 2 yr after the disturbances, but the effects on kelp community structure persisted for the lives of the M. pyrifera cohorts, despite average or relatively poor conditions later In summary, these data suggest that large-scale, low-frequency oceanographic phenomena are important to kelp forest successional processes, population dynamics, and competitive interactions among kelp guilds&quot;,&quot;volume&quot;:&quot;146&quot;,&quot;container-title-short&quot;:&quot;&quot;},&quot;isTemporary&quot;:false},{&quot;id&quot;:&quot;ad8d298b-e616-381b-8127-49664610be2e&quot;,&quot;itemData&quot;:{&quot;type&quot;:&quot;chapter&quot;,&quot;id&quot;:&quot;ad8d298b-e616-381b-8127-49664610be2e&quot;,&quot;title&quot;:&quot;Long term variability in the structure of kelp communities in northern Chile and the 1997–98 ENSO&quot;,&quot;author&quot;:[{&quot;family&quot;:&quot;Vásquez&quot;,&quot;given&quot;:&quot;Julio A.&quot;,&quot;parse-names&quot;:false,&quot;dropping-particle&quot;:&quot;&quot;,&quot;non-dropping-particle&quot;:&quot;&quot;},{&quot;family&quot;:&quot;Vega&quot;,&quot;given&quot;:&quot;J. M. Alonso&quot;,&quot;parse-names&quot;:false,&quot;dropping-particle&quot;:&quot;&quot;,&quot;non-dropping-particle&quot;:&quot;&quot;},{&quot;family&quot;:&quot;Buschmann&quot;,&quot;given&quot;:&quot;Alejandro H.&quot;,&quot;parse-names&quot;:false,&quot;dropping-particle&quot;:&quot;&quot;,&quot;non-dropping-particle&quot;:&quot;&quot;}],&quot;container-title&quot;:&quot;Eighteenth International Seaweed Symposium&quot;,&quot;DOI&quot;:&quot;10.1007/978-1-4020-5670-3_35&quot;,&quot;issued&quot;:{&quot;date-parts&quot;:[[2008,5,6]]},&quot;page&quot;:&quot;279-293&quot;,&quot;abstract&quot;:&quot;This is the first study on the south eastern Pacific coast of South America which details long term, interannual variability in the structure of subtidal rocky-bottom kelp-dominated communities before, during, and after the El Niño Southern Oscillation (ENSO) event of 1997–1998 in northern Chile (23°S). The temporal patterns of the main components of these ecosystems, which included Macrocystis integrifolia, Lessonia trabeculata, echinoids and asteroids, were evaluated seasonally between 1996 and 2004. M. integrifolia demonstrated high interannual variability in temporal patterns of abundance. The 1997–1998 ENSO did not significantly modify the temporal patterns of Macrocystis, although local extinction of M. integrifolia beds occurred during negative thermal anomalies in 1999–2000 (La Niña event), facilitating the establishment of urchin dominated barren grounds . The abundance of Lessonia trabeculata showed little temporal variability, and this species dominated the deeper regions of the kelp assemblage (8–13m depth). The structure of the kelp communities in the study area is regulated by a trophic cascade which modulates alternation between kelp dominated areas and sea urchin barrens. In this context, frequent and intense upwelling of cold water high in nutrients favors the establishment and persistence of kelp assemblages. During ENSO, coastal upwellings can mitigate superficial warming of coastal water and increase the nutrient concentration in the water column. Superficial warming during the 1997–1998 ENSO induced spawning by different species of echinoderms, which resulted in major recruitment of these species during 1999. Top-down events, such as the decrease in densities of the asteroids after the 1997–1998 ENSO event, favored increases in densities of benthic grazers, which caused significant decreases in abundance of M. integrifolia. The re-establishment of the adult fraction of the carnivore (starfish) guild coincided with a decrease in the density of sea urchins and thus re-establishment of the kelp. In the temperate south eastern Pacific, oceanographic events, which act on different spatial-temporal scales, trigger trophic cascades that act at local levels, producing interannual variability in the structure of kelp communities. On the other hand, considering the high macroinvertebrate diversity associated with kelp assemblages, the transitions between kelp-dominated areas and sea urchin barrens do not appear to significantly affect the biodiversity of these assemblages of benthic invertebrates.&quot;,&quot;publisher&quot;:&quot;Springer Netherlands&quot;,&quot;container-title-short&quot;:&quot;&quot;},&quot;isTemporary&quot;:false},{&quot;id&quot;:&quot;f52091f0-62c1-3177-ba96-fc758ee7c605&quot;,&quot;itemData&quot;:{&quot;type&quot;:&quot;article-journal&quot;,&quot;id&quot;:&quot;f52091f0-62c1-3177-ba96-fc758ee7c605&quot;,&quot;title&quot;:&quot;Catastrophic storms, El Niño, and patch stability in a southern California kelp community&quot;,&quot;author&quot;:[{&quot;family&quot;:&quot;Dayton&quot;,&quot;given&quot;:&quot;Paul K&quot;,&quot;parse-names&quot;:false,&quot;dropping-particle&quot;:&quot;&quot;,&quot;non-dropping-particle&quot;:&quot;&quot;},{&quot;family&quot;:&quot;Tegner&quot;,&quot;given&quot;:&quot;Mia J&quot;,&quot;parse-names&quot;:false,&quot;dropping-particle&quot;:&quot;&quot;,&quot;non-dropping-particle&quot;:&quot;&quot;}],&quot;container-title&quot;:&quot;Science&quot;,&quot;container-title-short&quot;:&quot;Science (1979)&quot;,&quot;ISSN&quot;:&quot;0036-8075&quot;,&quot;issued&quot;:{&quot;date-parts&quot;:[[1984]]},&quot;page&quot;:&quot;283-285&quot;,&quot;publisher&quot;:&quot;American Association for the Advancement of Science&quot;,&quot;issue&quot;:&quot;4646&quot;,&quot;volume&quot;:&quot;224&quot;},&quot;isTemporary&quot;:false}]},{&quot;citationID&quot;:&quot;MENDELEY_CITATION_3de26b77-e3ed-49b0-a128-02a02f42f774&quot;,&quot;properties&quot;:{&quot;noteIndex&quot;:0},&quot;isEdited&quot;:false,&quot;manualOverride&quot;:{&quot;isManuallyOverridden&quot;:false,&quot;citeprocText&quot;:&quot;(Reed et al., 1988)&quot;,&quot;manualOverrideText&quot;:&quot;&quot;},&quot;citationTag&quot;:&quot;MENDELEY_CITATION_v3_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&quot;,&quot;citationItems&quot;:[{&quot;id&quot;:&quot;a7ff299d-4832-33af-ba03-ff25a1daa382&quot;,&quot;itemData&quot;:{&quot;type&quot;:&quot;article-journal&quot;,&quot;id&quot;:&quot;a7ff299d-4832-33af-ba03-ff25a1daa382&quot;,&quot;title&quot;:&quot;Variation in algal dispersal and recruitment: the importance of episodic events&quot;,&quot;author&quot;:[{&quot;family&quot;:&quot;Reed&quot;,&quot;given&quot;:&quot;Daniel C&quot;,&quot;parse-names&quot;:false,&quot;dropping-particle&quot;:&quot;&quot;,&quot;non-dropping-particle&quot;:&quot;&quot;},{&quot;family&quot;:&quot;Laur&quot;,&quot;given&quot;:&quot;David R&quot;,&quot;parse-names&quot;:false,&quot;dropping-particle&quot;:&quot;&quot;,&quot;non-dropping-particle&quot;:&quot;&quot;},{&quot;family&quot;:&quot;Ebeling&quot;,&quot;given&quot;:&quot;Alfred W&quot;,&quot;parse-names&quot;:false,&quot;dropping-particle&quot;:&quot;&quot;,&quot;non-dropping-particle&quot;:&quot;&quot;}],&quot;container-title&quot;:&quot;Ecological monographs&quot;,&quot;container-title-short&quot;:&quot;Ecol Monogr&quot;,&quot;ISSN&quot;:&quot;1557-7015&quot;,&quot;issued&quot;:{&quot;date-parts&quot;:[[1988]]},&quot;page&quot;:&quot;321-335&quot;,&quot;publisher&quot;:&quot;Wiley Online Library&quot;,&quot;issue&quot;:&quot;4&quot;,&quot;volume&quot;:&quot;58&quot;},&quot;isTemporary&quot;:false}]},{&quot;citationID&quot;:&quot;MENDELEY_CITATION_71fdc9b6-1909-4bed-9a34-71398dc2c5f3&quot;,&quot;properties&quot;:{&quot;noteIndex&quot;:0},&quot;isEdited&quot;:false,&quot;manualOverride&quot;:{&quot;isManuallyOverridden&quot;:false,&quot;citeprocText&quot;:&quot;(Coleman et al., 2022; Connell, 2007; Dayton et al., 1998; Layton et al., 2020; Pfister et al., 2018)&quot;,&quot;manualOverrideText&quot;:&quot;&quot;},&quot;citationItems&quot;:[{&quot;id&quot;:&quot;2aa71c75-ba3b-3fea-952c-4a6de10594e6&quot;,&quot;itemData&quot;:{&quot;type&quot;:&quot;article-journal&quot;,&quot;id&quot;:&quot;2aa71c75-ba3b-3fea-952c-4a6de10594e6&quot;,&quot;title&quot;:&quot;The dynamics of Kelp Forests in the Northeast Pacific Ocean and the relationship with environmental drivers&quot;,&quot;author&quot;:[{&quot;family&quot;:&quot;Pfister&quot;,&quot;given&quot;:&quot;Catherine A.&quot;,&quot;parse-names&quot;:false,&quot;dropping-particle&quot;:&quot;&quot;,&quot;non-dropping-particle&quot;:&quot;&quot;},{&quot;family&quot;:&quot;Berry&quot;,&quot;given&quot;:&quot;Helen D.&quot;,&quot;parse-names&quot;:false,&quot;dropping-particle&quot;:&quot;&quot;,&quot;non-dropping-particle&quot;:&quot;&quot;},{&quot;family&quot;:&quot;Mumford&quot;,&quot;given&quot;:&quot;Thomas&quot;,&quot;parse-names&quot;:false,&quot;dropping-particle&quot;:&quot;&quot;,&quot;non-dropping-particle&quot;:&quot;&quot;}],&quot;container-title&quot;:&quot;Journal of Ecology&quot;,&quot;DOI&quot;:&quot;10.1111/1365-2745.12908&quot;,&quot;ISSN&quot;:&quot;13652745&quot;,&quot;issued&quot;:{&quot;date-parts&quot;:[[2018,7,1]]},&quot;page&quot;:&quot;1520-1533&quot;,&quot;abstract&quot;:&quot;The dynamics of foundation species in ecosystems are key to the fate of many species. Kelp forests are foundation species in temperate ocean ecosystems and contribute to carbon storage, macronutrient dynamics, primary production and biodiversity of a myriad of associated species. Downward trends in their abundance globally have been of concern. We analysed 26 years of aerial censuses (1989–2015) of two canopy kelp species in Washington State (USA) waters. We compared these modern censuses with censuses in 1911 and 1912 to determine the persistence of kelp cover over the past century. Using Autoregressive Integrated Moving Average (ARIMA) models, we compared kelp dynamics with likely environmental drivers, including local environmental variables and ocean indices for this region. Kelp remains at historic levels in many areas, although some eastern populations in proximity to greater human populations are the exception to this pattern. Over the last 26 years, kelp abundance showed high spatial autocorrelation in western areas of Straits of Juan de Fuca, with more variable populations in the annual species and eastward towards Puget Sound. Both species covaried positively in their abundance throughout most of the study area, suggesting that environmental factors rather than competition, drove their dynamics. The population dynamics of these kelp species showed that the abundance 1 year previously was an important predictor, and cyclic dynamics were not indicated using ARIMA models. Kelp abundance correlated inversely with the Pacific Decadal Oscillation and the Oceanic Nino Index, and positively with the North Pacific Gyre Oscillation, indicating that large-scale processes associated with colder seawater temperatures were associated with greater relative abundance of kelp. Synthesis. Kelp beds in the northern California Current Large Marine Ecosystem have mostly remained persistent over the past century and over many kilometres, but some areas may have decreased in abundance. The sensitivity of these populations to indices of ocean climate, our demonstration that a historic 93-year sea surface temperature record (Race Rocks, Canada) showed a 0.72°C increase and the classification of some areas as high variability-low abundance, suggest that the viability of these foundational species remain a concern into the future.&quot;,&quot;publisher&quot;:&quot;Blackwell Publishing Ltd&quot;,&quot;issue&quot;:&quot;4&quot;,&quot;volume&quot;:&quot;106&quot;,&quot;container-title-short&quot;:&quot;&quot;},&quot;isTemporary&quot;:false},{&quot;id&quot;:&quot;e7105ee8-0b7a-3e0c-a3c3-3437c2f1d882&quot;,&quot;itemData&quot;:{&quot;type&quot;:&quot;article-journal&quot;,&quot;id&quot;:&quot;e7105ee8-0b7a-3e0c-a3c3-3437c2f1d882&quot;,&quot;title&quot;:&quot;Loss of a globally unique kelp forest from Oman&quot;,&quot;author&quot;:[{&quot;family&quot;:&quot;Coleman&quot;,&quot;given&quot;:&quot;M. A.&quot;,&quot;parse-names&quot;:false,&quot;dropping-particle&quot;:&quot;&quot;,&quot;non-dropping-particle&quot;:&quot;&quot;},{&quot;family&quot;:&quot;Reddy&quot;,&quot;given&quot;:&quot;M.&quot;,&quot;parse-names&quot;:false,&quot;dropping-particle&quot;:&quot;&quot;,&quot;non-dropping-particle&quot;:&quot;&quot;},{&quot;family&quot;:&quot;Nimbs&quot;,&quot;given&quot;:&quot;M. J.&quot;,&quot;parse-names&quot;:false,&quot;dropping-particle&quot;:&quot;&quot;,&quot;non-dropping-particle&quot;:&quot;&quot;},{&quot;family&quot;:&quot;Marshell&quot;,&quot;given&quot;:&quot;A.&quot;,&quot;parse-names&quot;:false,&quot;dropping-particle&quot;:&quot;&quot;,&quot;non-dropping-particle&quot;:&quot;&quot;},{&quot;family&quot;:&quot;Al-Ghassani&quot;,&quot;given&quot;:&quot;S. A.&quot;,&quot;parse-names&quot;:false,&quot;dropping-particle&quot;:&quot;&quot;,&quot;non-dropping-particle&quot;:&quot;&quot;},{&quot;family&quot;:&quot;Bolton&quot;,&quot;given&quot;:&quot;J. J.&quot;,&quot;parse-names&quot;:false,&quot;dropping-particle&quot;:&quot;&quot;,&quot;non-dropping-particle&quot;:&quot;&quot;},{&quot;family&quot;:&quot;Jupp&quot;,&quot;given&quot;:&quot;B. P.&quot;,&quot;parse-names&quot;:false,&quot;dropping-particle&quot;:&quot;&quot;,&quot;non-dropping-particle&quot;:&quot;&quot;},{&quot;family&quot;:&quot;Clerck&quot;,&quot;given&quot;:&quot;O.&quot;,&quot;parse-names&quot;:false,&quot;dropping-particle&quot;:&quot;&quot;,&quot;non-dropping-particle&quot;:&quot;De&quot;},{&quot;family&quot;:&quot;Leliaert&quot;,&quot;given&quot;:&quot;F.&quot;,&quot;parse-names&quot;:false,&quot;dropping-particle&quot;:&quot;&quot;,&quot;non-dropping-particle&quot;:&quot;&quot;},{&quot;family&quot;:&quot;Champion&quot;,&quot;given&quot;:&quot;C.&quot;,&quot;parse-names&quot;:false,&quot;dropping-particle&quot;:&quot;&quot;,&quot;non-dropping-particle&quot;:&quot;&quot;},{&quot;family&quot;:&quot;Pearson&quot;,&quot;given&quot;:&quot;G. A.&quot;,&quot;parse-names&quot;:false,&quot;dropping-particle&quot;:&quot;&quot;,&quot;non-dropping-particle&quot;:&quot;&quot;},{&quot;family&quot;:&quot;Serrão&quot;,&quot;given&quot;:&quot;E. A.&quot;,&quot;parse-names&quot;:false,&quot;dropping-particle&quot;:&quot;&quot;,&quot;non-dropping-particle&quot;:&quot;&quot;},{&quot;family&quot;:&quot;Madeira&quot;,&quot;given&quot;:&quot;P.&quot;,&quot;parse-names&quot;:false,&quot;dropping-particle&quot;:&quot;&quot;,&quot;non-dropping-particle&quot;:&quot;&quot;},{&quot;family&quot;:&quot;Wernberg&quot;,&quot;given&quot;:&quot;T.&quot;,&quot;parse-names&quot;:false,&quot;dropping-particle&quot;:&quot;&quot;,&quot;non-dropping-particle&quot;:&quot;&quot;}],&quot;container-title&quot;:&quot;Scientific Reports&quot;,&quot;container-title-short&quot;:&quot;Sci Rep&quot;,&quot;DOI&quot;:&quot;10.1038/s41598-022-08264-3&quot;,&quot;ISSN&quot;:&quot;20452322&quot;,&quot;PMID&quot;:&quot;35322059&quot;,&quot;issued&quot;:{&quot;date-parts&quot;:[[2022,12,1]]},&quot;abstract&quot;:&quot;Kelp forests are declining in many regions globally with climatic perturbations causing shifts to alternate communities and significant ecological and economic loss. Range edge populations are often at most risk and are often only sustained through localised areas of upwelling or on deeper reefs. Here we document the loss of kelp forests (Ecklonia radiata) from the Sultanate of Oman, the only confirmed northern hemisphere population of this species. Contemporary surveys failed to find any kelp in its only known historical northern hemisphere location, Sadah on the Dhofar coast. Genetic analyses of historical herbarium specimens from Oman confirmed the species to be E. radiata and revealed the lost population contained a common CO1 haplotype found across South Africa, Australia and New Zealand suggesting it once established through rapid colonisation throughout its range. However, the Omani population also contained a haplotype that is found nowhere else in the extant southern hemisphere distribution of E. radiata. The loss of the Oman population could be due to significant increases in the Arabian Sea temperature over the past 40 years punctuated by suppression of coastal upwelling. Climate-mediated warming is threatening the persistence of temperate species and precipitating loss of unique genetic diversity at lower latitudes.&quot;,&quot;publisher&quot;:&quot;Nature Research&quot;,&quot;issue&quot;:&quot;1&quot;,&quot;volume&quot;:&quot;12&quot;},&quot;isTemporary&quot;:false},{&quot;id&quot;:&quot;10af4324-6b9e-3b80-a841-ad594fef6109&quot;,&quot;itemData&quot;:{&quot;type&quot;:&quot;article&quot;,&quot;id&quot;:&quot;10af4324-6b9e-3b80-a841-ad594fef6109&quot;,&quot;title&quot;:&quot;Kelp Forest Restoration in Australia&quot;,&quot;author&quot;:[{&quot;family&quot;:&quot;Layton&quot;,&quot;given&quot;:&quot;Cayne&quot;,&quot;parse-names&quot;:false,&quot;dropping-particle&quot;:&quot;&quot;,&quot;non-dropping-particle&quot;:&quot;&quot;},{&quot;family&quot;:&quot;Coleman&quot;,&quot;given&quot;:&quot;Melinda A.&quot;,&quot;parse-names&quot;:false,&quot;dropping-particle&quot;:&quot;&quot;,&quot;non-dropping-particle&quot;:&quot;&quot;},{&quot;family&quot;:&quot;Marzinelli&quot;,&quot;given&quot;:&quot;Ezequiel M.&quot;,&quot;parse-names&quot;:false,&quot;dropping-particle&quot;:&quot;&quot;,&quot;non-dropping-particle&quot;:&quot;&quot;},{&quot;family&quot;:&quot;Steinberg&quot;,&quot;given&quot;:&quot;Peter D.&quot;,&quot;parse-names&quot;:false,&quot;dropping-particle&quot;:&quot;&quot;,&quot;non-dropping-particle&quot;:&quot;&quot;},{&quot;family&quot;:&quot;Swearer&quot;,&quot;given&quot;:&quot;Stephen E.&quot;,&quot;parse-names&quot;:false,&quot;dropping-particle&quot;:&quot;&quot;,&quot;non-dropping-particle&quot;:&quot;&quot;},{&quot;family&quot;:&quot;Vergés&quot;,&quot;given&quot;:&quot;Adriana&quot;,&quot;parse-names&quot;:false,&quot;dropping-particle&quot;:&quot;&quot;,&quot;non-dropping-particle&quot;:&quot;&quot;},{&quot;family&quot;:&quot;Wernberg&quot;,&quot;given&quot;:&quot;Thomas&quot;,&quot;parse-names&quot;:false,&quot;dropping-particle&quot;:&quot;&quot;,&quot;non-dropping-particle&quot;:&quot;&quot;},{&quot;family&quot;:&quot;Johnson&quot;,&quot;given&quot;:&quot;Craig R.&quot;,&quot;parse-names&quot;:false,&quot;dropping-particle&quot;:&quot;&quot;,&quot;non-dropping-particle&quot;:&quot;&quot;}],&quot;container-title&quot;:&quot;Frontiers in Marine Science&quot;,&quot;container-title-short&quot;:&quot;Front Mar Sci&quot;,&quot;DOI&quot;:&quot;10.3389/fmars.2020.00074&quot;,&quot;ISSN&quot;:&quot;22967745&quot;,&quot;issued&quot;:{&quot;date-parts&quot;:[[2020,2,14]]},&quot;abstract&quot;:&quot;Kelp forests dominate the rocky coasts of temperate Australia and are the foundation of the Great Southern Reef. Much like terrestrial forests, these marine forests create complex habitat for diverse communities of flora and fauna. Kelp forests also support coastal food-webs and valuable fisheries and provide a suite of additional ecosystem services. In many regions of Australia and around the world, kelp forests are in decline due to ocean warming, overgrazing, and pollution. One potential tool in the conservation and management of these important ecosystems is habitat restoration, the science and practice of which is currently undergoing substantial expansion. We summarize the present state of Australian kelp forests and emphasize that consideration of the initial drivers of kelp decline is a critical first step in restoration. With a focus on Australian examples, we review methods, implementation and outcomes of kelp forest restoration, and discuss suitable measures of success and the estimated costs of restoration activities. We propose a workflow and decision system for kelp forest restoration that identifies alternative pathways for implementation and acknowledges that under some circumstances restoration at scale is not possible or feasible. As a case study, we then apply the Society for Ecological Restoration’s 5-star evaluation to Operation Crayweed, Australia’s primary example of kelp forest restoration. Overall, no single method of kelp forest restoration is suitable for all situations, but outcomes can be optimized by ameliorating the driver(s) of kelp decline and achieving ongoing natural recruitment of kelp. Whilst scalability of kelp forest restoration to the seascape-scale remains a considerable challenge, the present review should provide a platform for future restoration efforts. However, it is also crucial to emphasize that the challenges of restoration place a high value on preventative conservation and protection of existing kelp forest ecosystems – prevention is invariably better than cure.&quot;,&quot;publisher&quot;:&quot;Frontiers Media S.A.&quot;,&quot;volume&quot;:&quot;7&quot;},&quot;isTemporary&quot;:false},{&quot;id&quot;:&quot;3506698b-526a-3c70-b375-898feca4b5db&quot;,&quot;itemData&quot;:{&quot;type&quot;:&quot;chapter&quot;,&quot;id&quot;:&quot;3506698b-526a-3c70-b375-898feca4b5db&quot;,&quot;title&quot;:&quot;Water Quality and the Loss of Coral Reefs and Kelp Forests: Alternative States and the Influence of Fishing&quot;,&quot;author&quot;:[{&quot;family&quot;:&quot;Connell&quot;,&quot;given&quot;:&quot;Sean D&quot;,&quot;parse-names&quot;:false,&quot;dropping-particle&quot;:&quot;&quot;,&quot;non-dropping-particle&quot;:&quot;&quot;}],&quot;container-title&quot;:&quot;Marine Ecology&quot;,&quot;chapter-number&quot;:&quot;21&quot;,&quot;editor&quot;:[{&quot;family&quot;:&quot;Connell&quot;,&quot;given&quot;:&quot;Sean D.&quot;,&quot;parse-names&quot;:false,&quot;dropping-particle&quot;:&quot;&quot;,&quot;non-dropping-particle&quot;:&quot;&quot;},{&quot;family&quot;:&quot;Gillanders&quot;,&quot;given&quot;:&quot;Bronwyn M.&quot;,&quot;parse-names&quot;:false,&quot;dropping-particle&quot;:&quot;&quot;,&quot;non-dropping-particle&quot;:&quot;&quot;}],&quot;issued&quot;:{&quot;date-parts&quot;:[[2007]]},&quot;publisher-place&quot;:&quot;Melbourne&quot;,&quot;page&quot;:&quot;556-568&quot;},&quot;isTemporary&quot;:false},{&quot;id&quot;:&quot;a5098e96-d319-39d9-8e3f-c204c42216f3&quot;,&quot;itemData&quot;:{&quot;type&quot;:&quot;article-journal&quot;,&quot;id&quot;:&quot;a5098e96-d319-39d9-8e3f-c204c42216f3&quot;,&quot;title&quot;:&quot;Sliding Baselines, Ghosts, and Reduced Expectations in Kelp Forest Communities&quot;,&quot;author&quot;:[{&quot;family&quot;:&quot;Dayton&quot;,&quot;given&quot;:&quot;Paul K&quot;,&quot;parse-names&quot;:false,&quot;dropping-particle&quot;:&quot;&quot;,&quot;non-dropping-particle&quot;:&quot;&quot;},{&quot;family&quot;:&quot;Tegner&quot;,&quot;given&quot;:&quot;Mia J&quot;,&quot;parse-names&quot;:false,&quot;dropping-particle&quot;:&quot;&quot;,&quot;non-dropping-particle&quot;:&quot;&quot;},{&quot;family&quot;:&quot;Edwards&quot;,&quot;given&quot;:&quot;Peter B&quot;,&quot;parse-names&quot;:false,&quot;dropping-particle&quot;:&quot;&quot;,&quot;non-dropping-particle&quot;:&quot;&quot;},{&quot;family&quot;:&quot;Riser&quot;,&quot;given&quot;:&quot;Kristin L&quot;,&quot;parse-names&quot;:false,&quot;dropping-particle&quot;:&quot;&quot;,&quot;non-dropping-particle&quot;:&quot;&quot;}],&quot;container-title&quot;:&quot;Ecological Applications&quot;,&quot;issued&quot;:{&quot;date-parts&quot;:[[1998]]},&quot;page&quot;:&quot;309-322&quot;,&quot;issue&quot;:&quot;2&quot;,&quot;volume&quot;:&quot;8&quot;},&quot;isTemporary&quot;:false}],&quot;citationTag&quot;:&quot;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&quot;},{&quot;citationID&quot;:&quot;MENDELEY_CITATION_d6519b82-101f-4e38-81b8-83fd71050db1&quot;,&quot;properties&quot;:{&quot;noteIndex&quot;:0},&quot;isEdited&quot;:false,&quot;manualOverride&quot;:{&quot;isManuallyOverridden&quot;:false,&quot;citeprocText&quot;:&quot;(Berry et al., 2021)&quot;,&quot;manualOverrideText&quot;:&quot;&quot;},&quot;citationTag&quot;:&quot;MENDELEY_CITATION_v3_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&quot;,&quot;citationItems&quot;:[{&quot;id&quot;:&quot;11201aca-0ac0-31f5-a228-6fc6ac8751ca&quot;,&quot;itemData&quot;:{&quot;type&quot;:&quot;article-journal&quot;,&quot;id&quot;:&quot;11201aca-0ac0-31f5-a228-6fc6ac8751ca&quot;,&quot;title&quot;:&quot;Long-term changes in kelp forests in an inner basin of the Salish Sea&quot;,&quot;author&quot;:[{&quot;family&quot;:&quot;Berry&quot;,&quot;given&quot;:&quot;Helen D.&quot;,&quot;parse-names&quot;:false,&quot;dropping-particle&quot;:&quot;&quot;,&quot;non-dropping-particle&quot;:&quot;&quot;},{&quot;family&quot;:&quot;Mumford&quot;,&quot;given&quot;:&quot;Thomas F.&quot;,&quot;parse-names&quot;:false,&quot;dropping-particle&quot;:&quot;&quot;,&quot;non-dropping-particle&quot;:&quot;&quot;},{&quot;family&quot;:&quot;Christiaen&quot;,&quot;given&quot;:&quot;Bart&quot;,&quot;parse-names&quot;:false,&quot;dropping-particle&quot;:&quot;&quot;,&quot;non-dropping-particle&quot;:&quot;&quot;},{&quot;family&quot;:&quot;Dowty&quot;,&quot;given&quot;:&quot;Pete&quot;,&quot;parse-names&quot;:false,&quot;dropping-particle&quot;:&quot;&quot;,&quot;non-dropping-particle&quot;:&quot;&quot;},{&quot;family&quot;:&quot;Calloway&quot;,&quot;given&quot;:&quot;Max&quot;,&quot;parse-names&quot;:false,&quot;dropping-particle&quot;:&quot;&quot;,&quot;non-dropping-particle&quot;:&quot;&quot;},{&quot;family&quot;:&quot;Ferrier&quot;,&quot;given&quot;:&quot;Lisa&quot;,&quot;parse-names&quot;:false,&quot;dropping-particle&quot;:&quot;&quot;,&quot;non-dropping-particle&quot;:&quot;&quot;},{&quot;family&quot;:&quot;Grossman&quot;,&quot;given&quot;:&quot;Eric E.&quot;,&quot;parse-names&quot;:false,&quot;dropping-particle&quot;:&quot;&quot;,&quot;non-dropping-particle&quot;:&quot;&quot;},{&quot;family&quot;:&quot;VanArendonk&quot;,&quot;given&quot;:&quot;Nathan R.&quot;,&quot;parse-names&quot;:false,&quot;dropping-particle&quot;:&quot;&quot;,&quot;non-dropping-particle&quot;:&quot;&quot;}],&quot;container-title&quot;:&quot;PLoS ONE&quot;,&quot;container-title-short&quot;:&quot;PLoS One&quot;,&quot;DOI&quot;:&quot;10.1371/journal.pone.0229703&quot;,&quot;ISSN&quot;:&quot;19326203&quot;,&quot;PMID&quot;:&quot;33596204&quot;,&quot;issued&quot;:{&quot;date-parts&quot;:[[2021,2,1]]},&quot;abstract&quot;:&quot;Kelp forests form an important biogenic habitat that responds to natural and human drivers. Global concerns exist about threats to kelp forests, yet long-term information is limited and research suggests that trends are geographically distinct. We examined distribution of the bull kelp Nereocystis luetkeana over 145 years in South Puget Sound (SPS), a semi-protected inner basin in a fjord estuary complex in the northeast Pacific Ocean. We synthesized 48 historical and modern Nereocystis surveys and examined presence/absence within 1-km segments along 452 km of shoreline. Compared to the earliest baseline in 1878, Nereocystis extent in 2017 decreased 63%, with individual sub-basins showing up to 96% loss. Losses have persisted for decades, across a range of climate conditions. In recent decades, Nereocystis predominantly occurred along shorelines with intense currents and mixing, where temperature and nutrient concentrations did not reach thresholds for impacts to Nereocystis performance, and high current speeds likely excluded grazers. Losses predominated in areas with elevated temperature, lower nutrient concentrations, and relatively low current velocities. The pattern of long-term losses in SPS contrasts with stability in floating kelp abundance during the last century in an area of the Salish Sea with greater wave exposure and proximity to oceanic conditions. These findings support the hypothesis that kelp beds along wave-sheltered shorelines exhibit greater sensitivity to environmental stressors. Additionally, shorelines with strong currents and deep-water mixing may provide refugia within sheltered systems.&quot;,&quot;publisher&quot;:&quot;Public Library of Science&quot;,&quot;issue&quot;:&quot;2 February&quot;,&quot;volume&quot;:&quot;16&quot;},&quot;isTemporary&quot;:false}]},{&quot;citationID&quot;:&quot;MENDELEY_CITATION_b289a0da-f6cf-4a5b-8c86-cd9779255c6e&quot;,&quot;properties&quot;:{&quot;noteIndex&quot;:0},&quot;isEdited&quot;:false,&quot;manualOverride&quot;:{&quot;isManuallyOverridden&quot;:false,&quot;citeprocText&quot;:&quot;(Connell et al., 2008)&quot;,&quot;manualOverrideText&quot;:&quot;&quot;},&quot;citationTag&quot;:&quot;MENDELEY_CITATION_v3_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&quot;,&quot;citationItems&quot;:[{&quot;id&quot;:&quot;ee9f8362-8666-3292-ad3d-47fbd16298e3&quot;,&quot;itemData&quot;:{&quot;type&quot;:&quot;article-journal&quot;,&quot;id&quot;:&quot;ee9f8362-8666-3292-ad3d-47fbd16298e3&quot;,&quot;title&quot;:&quot;Recovering a lost baseline: Missing kelp forests from a metropolitan coast&quot;,&quot;author&quot;:[{&quot;family&quot;:&quot;Connell&quot;,&quot;given&quot;:&quot;Sean D.&quot;,&quot;parse-names&quot;:false,&quot;dropping-particle&quot;:&quot;&quot;,&quot;non-dropping-particle&quot;:&quot;&quot;},{&quot;family&quot;:&quot;Russell&quot;,&quot;given&quot;:&quot;Bayden D.&quot;,&quot;parse-names&quot;:false,&quot;dropping-particle&quot;:&quot;&quot;,&quot;non-dropping-particle&quot;:&quot;&quot;},{&quot;family&quot;:&quot;Turner&quot;,&quot;given&quot;:&quot;David J.&quot;,&quot;parse-names&quot;:false,&quot;dropping-particle&quot;:&quot;&quot;,&quot;non-dropping-particle&quot;:&quot;&quot;},{&quot;family&quot;:&quot;Shepherd&quot;,&quot;given&quot;:&quot;Scoresby A.&quot;,&quot;parse-names&quot;:false,&quot;dropping-particle&quot;:&quot;&quot;,&quot;non-dropping-particle&quot;:&quot;&quot;},{&quot;family&quot;:&quot;Kildea&quot;,&quot;given&quot;:&quot;Timothy&quot;,&quot;parse-names&quot;:false,&quot;dropping-particle&quot;:&quot;&quot;,&quot;non-dropping-particle&quot;:&quot;&quot;},{&quot;family&quot;:&quot;Miller&quot;,&quot;given&quot;:&quot;David&quot;,&quot;parse-names&quot;:false,&quot;dropping-particle&quot;:&quot;&quot;,&quot;non-dropping-particle&quot;:&quot;&quot;},{&quot;family&quot;:&quot;Airoldi&quot;,&quot;given&quot;:&quot;Laura&quot;,&quot;parse-names&quot;:false,&quot;dropping-particle&quot;:&quot;&quot;,&quot;non-dropping-particle&quot;:&quot;&quot;},{&quot;family&quot;:&quot;Cheshire&quot;,&quot;given&quot;:&quot;Anthony&quot;,&quot;parse-names&quot;:false,&quot;dropping-particle&quot;:&quot;&quot;,&quot;non-dropping-particle&quot;:&quot;&quot;}],&quot;container-title&quot;:&quot;Marine Ecology Progress Series&quot;,&quot;container-title-short&quot;:&quot;Mar Ecol Prog Ser&quot;,&quot;DOI&quot;:&quot;10.3354/meps07526&quot;,&quot;ISBN&quot;:&quot;0171-8630&quot;,&quot;ISSN&quot;:&quot;01718630&quot;,&quot;issued&quot;:{&quot;date-parts&quot;:[[2008]]},&quot;page&quot;:&quot;63-72&quot;,&quot;abstract&quot;:&quot;There is concern about historical and continuing loss of canopy-forming algae across the world’s temperate coastline. In South Australia, the sparse cover of canopy-forming algae on the Adelaide metropolitan coast has been of public concern with continuous years of anecdotal evidence culminating in 2 competing views. One view considers that current patterns existed before the onset of urbanisation, whereas the alternate view is that they developed after urbanisation. We tested hypothe- ses to distinguish between these 2 models, each centred on the reconstruction of historical covers of canopies on the metropolitan coast. Historically, the metropolitan sites were indistinguishable from con- temporary populations of reference sites across 70 km (i.e. Gulf St. Vincent), and could also represent a random subset of exposed coastal sites across 2100 km of the greater biogeographic province. Thus there was nothing ‘special’ about the metropolitan sites historically, but today they stand out because they have sparser covers of canopies compared to equivalent locations and times in the gulf and the greater province. This is evidence of wholesale loss of canopy-forming algae (up to 70%) on parts of the Adelaide metropolitan coast since major urbanisation. These findings not only set a research agenda based on the magnitude of loss, but they also bring into question the logic that smaller metropolitan populations of humans create impacts that are trivial relative to that of larger metropolitan centres. Instead, we highlight a need to recognise the ecological context that makes some coastal systems more vulnerable or resistant to increasing human-domination of the world’s coastlines. We discuss challenges to this kind of research that receive little ecological discussion, particularly better leadership and administration, recognising that the systems we study out-live the life spans of individual research groups and operate on spatial scales that exceed the capacity of single research providers. KEY&quot;,&quot;volume&quot;:&quot;360&quot;},&quot;isTemporary&quot;:false}]},{&quot;citationID&quot;:&quot;MENDELEY_CITATION_44790196-1ad1-4abe-b1b3-873969944505&quot;,&quot;properties&quot;:{&quot;noteIndex&quot;:0},&quot;isEdited&quot;:false,&quot;manualOverride&quot;:{&quot;isManuallyOverridden&quot;:false,&quot;citeprocText&quot;:&quot;(Wernberg, 2021)&quot;,&quot;manualOverrideText&quot;:&quot;&quot;},&quot;citationTag&quot;:&quot;MENDELEY_CITATION_v3_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&quot;,&quot;citationItems&quot;:[{&quot;id&quot;:&quot;e4ffcb51-fd8e-361f-9b98-dc2d8cfb5b5b&quot;,&quot;itemData&quot;:{&quot;type&quot;:&quot;chapter&quot;,&quot;id&quot;:&quot;e4ffcb51-fd8e-361f-9b98-dc2d8cfb5b5b&quot;,&quot;title&quot;:&quot;Marine heatwave drives collapse of kelp forests in Western Australia&quot;,&quot;author&quot;:[{&quot;family&quot;:&quot;Wernberg&quot;,&quot;given&quot;:&quot;Thomas&quot;,&quot;parse-names&quot;:false,&quot;dropping-particle&quot;:&quot;&quot;,&quot;non-dropping-particle&quot;:&quot;&quot;}],&quot;container-title&quot;:&quot;Ecosystem collapse and climate change&quot;,&quot;issued&quot;:{&quot;date-parts&quot;:[[2021]]},&quot;page&quot;:&quot;325-343&quot;,&quot;publisher&quot;:&quot;Springer&quot;,&quot;container-title-short&quot;:&quot;&quot;},&quot;isTemporary&quot;:false}]},{&quot;citationID&quot;:&quot;MENDELEY_CITATION_a7aba69b-8393-46c7-b8b3-240ce22fe63e&quot;,&quot;properties&quot;:{&quot;noteIndex&quot;:0},&quot;isEdited&quot;:false,&quot;manualOverride&quot;:{&quot;isManuallyOverridden&quot;:false,&quot;citeprocText&quot;:&quot;(F. E. Moy &amp;#38; Christie, 2012b)&quot;,&quot;manualOverrideText&quot;:&quot;&quot;},&quot;citationTag&quot;:&quot;MENDELEY_CITATION_v3_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&quot;,&quot;citationItems&quot;:[{&quot;id&quot;:&quot;6a1adc2d-2538-3af8-9446-0f176683c15e&quot;,&quot;itemData&quot;:{&quot;type&quot;:&quot;article-journal&quot;,&quot;id&quot;:&quot;6a1adc2d-2538-3af8-9446-0f176683c15e&quot;,&quot;title&quot;:&quot;Large-scale shift from sugar kelp (Saccharina latissima) to ephemeral algae along the south and west coast of Norway&quot;,&quot;author&quot;:[{&quot;family&quot;:&quot;Moy&quot;,&quot;given&quot;:&quot;Frithjof E&quot;,&quot;parse-names&quot;:false,&quot;dropping-particle&quot;:&quot;&quot;,&quot;non-dropping-particle&quot;:&quot;&quot;},{&quot;family&quot;:&quot;Christie&quot;,&quot;given&quot;:&quot;Hartvig&quot;,&quot;parse-names&quot;:false,&quot;dropping-particle&quot;:&quot;&quot;,&quot;non-dropping-particle&quot;:&quot;&quot;}],&quot;container-title&quot;:&quot;Marine Biology Research&quot;,&quot;ISSN&quot;:&quot;1745-1000&quot;,&quot;issued&quot;:{&quot;date-parts&quot;:[[2012]]},&quot;page&quot;:&quot;309-321&quot;,&quot;publisher&quot;:&quot;Taylor &amp; Francis&quot;,&quot;issue&quot;:&quot;4&quot;,&quot;volume&quot;:&quot;8&quot;,&quot;container-title-short&quot;:&quot;&quot;},&quot;isTemporary&quot;:false}]},{&quot;citationID&quot;:&quot;MENDELEY_CITATION_9ff3c125-66b6-4669-96d1-c6d7eebbdcb1&quot;,&quot;properties&quot;:{&quot;noteIndex&quot;:0},&quot;isEdited&quot;:false,&quot;manualOverride&quot;:{&quot;isManuallyOverridden&quot;:false,&quot;citeprocText&quot;:&quot;(Cossellu &amp;#38; Nordberg, 2010)&quot;,&quot;manualOverrideText&quot;:&quot;&quot;},&quot;citationTag&quot;:&quot;MENDELEY_CITATION_v3_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&quot;,&quot;citationItems&quot;:[{&quot;id&quot;:&quot;3f813cee-98c7-319f-9c95-12e1f4544429&quot;,&quot;itemData&quot;:{&quot;type&quot;:&quot;article-journal&quot;,&quot;id&quot;:&quot;3f813cee-98c7-319f-9c95-12e1f4544429&quot;,&quot;title&quot;:&quot;Recent environmental changes and filamentous algal mats in shallow bays on the Swedish west coast — A result of climate change?&quot;,&quot;author&quot;:[{&quot;family&quot;:&quot;Cossellu&quot;,&quot;given&quot;:&quot;Michele&quot;,&quot;parse-names&quot;:false,&quot;dropping-particle&quot;:&quot;&quot;,&quot;non-dropping-particle&quot;:&quot;&quot;},{&quot;family&quot;:&quot;Nordberg&quot;,&quot;given&quot;:&quot;Kjell&quot;,&quot;parse-names&quot;:false,&quot;dropping-particle&quot;:&quot;&quot;,&quot;non-dropping-particle&quot;:&quot;&quot;}],&quot;container-title&quot;:&quot;Journal of Sea Research&quot;,&quot;container-title-short&quot;:&quot;J Sea Res&quot;,&quot;DOI&quot;:&quot;10.1016/j.seares.2010.01.004&quot;,&quot;issued&quot;:{&quot;date-parts&quot;:[[2010,4,1]]},&quot;page&quot;:&quot;202-212&quot;,&quot;volume&quot;:&quot;63&quot;},&quot;isTemporary&quot;:false}]},{&quot;citationID&quot;:&quot;MENDELEY_CITATION_43540f40-f212-4f71-9536-98e5b1a71076&quot;,&quot;properties&quot;:{&quot;noteIndex&quot;:0},&quot;isEdited&quot;:false,&quot;manualOverride&quot;:{&quot;isManuallyOverridden&quot;:false,&quot;citeprocText&quot;:&quot;(F. Moy et al., 2008)&quot;,&quot;manualOverrideText&quot;:&quot;&quot;},&quot;citationTag&quot;:&quot;MENDELEY_CITATION_v3_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&quot;,&quot;citationItems&quot;:[{&quot;id&quot;:&quot;36c7c394-ad7b-39ee-880d-bf574d8fd183&quot;,&quot;itemData&quot;:{&quot;type&quot;:&quot;report&quot;,&quot;id&quot;:&quot;36c7c394-ad7b-39ee-880d-bf574d8fd183&quot;,&quot;title&quot;:&quot;Final report from the Sugar Kelp Project 2005-2008. SFT-rapport 1043/2008&quot;,&quot;author&quot;:[{&quot;family&quot;:&quot;Moy&quot;,&quot;given&quot;:&quot;F&quot;,&quot;parse-names&quot;:false,&quot;dropping-particle&quot;:&quot;&quot;,&quot;non-dropping-particle&quot;:&quot;&quot;},{&quot;family&quot;:&quot;Christie&quot;,&quot;given&quot;:&quot;H&quot;,&quot;parse-names&quot;:false,&quot;dropping-particle&quot;:&quot;&quot;,&quot;non-dropping-particle&quot;:&quot;&quot;},{&quot;family&quot;:&quot;Steen&quot;,&quot;given&quot;:&quot;H&quot;,&quot;parse-names&quot;:false,&quot;dropping-particle&quot;:&quot;&quot;,&quot;non-dropping-particle&quot;:&quot;&quot;},{&quot;family&quot;:&quot;Stålnacke&quot;,&quot;given&quot;:&quot;P&quot;,&quot;parse-names&quot;:false,&quot;dropping-particle&quot;:&quot;&quot;,&quot;non-dropping-particle&quot;:&quot;&quot;},{&quot;family&quot;:&quot;Aksnes&quot;,&quot;given&quot;:&quot;D&quot;,&quot;parse-names&quot;:false,&quot;dropping-particle&quot;:&quot;&quot;,&quot;non-dropping-particle&quot;:&quot;&quot;},{&quot;family&quot;:&quot;Alve&quot;,&quot;given&quot;:&quot;E&quot;,&quot;parse-names&quot;:false,&quot;dropping-particle&quot;:&quot;&quot;,&quot;non-dropping-particle&quot;:&quot;&quot;},{&quot;family&quot;:&quot;Aure&quot;,&quot;given&quot;:&quot;J&quot;,&quot;parse-names&quot;:false,&quot;dropping-particle&quot;:&quot;&quot;,&quot;non-dropping-particle&quot;:&quot;&quot;},{&quot;family&quot;:&quot;Bekkby&quot;,&quot;given&quot;:&quot;T&quot;,&quot;parse-names&quot;:false,&quot;dropping-particle&quot;:&quot;&quot;,&quot;non-dropping-particle&quot;:&quot;&quot;},{&quot;family&quot;:&quot;Fredriksen&quot;,&quot;given&quot;:&quot;S&quot;,&quot;parse-names&quot;:false,&quot;dropping-particle&quot;:&quot;&quot;,&quot;non-dropping-particle&quot;:&quot;&quot;},{&quot;family&quot;:&quot;Gitmark&quot;,&quot;given&quot;:&quot;J&quot;,&quot;parse-names&quot;:false,&quot;dropping-particle&quot;:&quot;&quot;,&quot;non-dropping-particle&quot;:&quot;&quot;}],&quot;issued&quot;:{&quot;date-parts&quot;:[[2008]]},&quot;publisher&quot;:&quot;TA-2467/2008. NIVA reportn&quot;,&quot;container-title-short&quot;:&quot;&quot;},&quot;isTemporary&quot;:false}]},{&quot;citationID&quot;:&quot;MENDELEY_CITATION_b098f923-4e35-4e5b-97f1-66190a8ac158&quot;,&quot;properties&quot;:{&quot;noteIndex&quot;:0},&quot;isEdited&quot;:false,&quot;manualOverride&quot;:{&quot;isManuallyOverridden&quot;:false,&quot;citeprocText&quot;:&quot;(Krumhansl et al., 2016)&quot;,&quot;manualOverrideText&quot;:&quot;&quot;},&quot;citationTag&quot;:&quot;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&quot;,&quot;citationItems&quot;:[{&quot;id&quot;:&quot;61323a4d-aec2-3a2f-a9a4-91b0d3e24c6e&quot;,&quot;itemData&quot;:{&quot;type&quot;:&quot;article-journal&quot;,&quot;id&quot;:&quot;61323a4d-aec2-3a2f-a9a4-91b0d3e24c6e&quot;,&quot;title&quot;:&quot;Global patterns of kelp forest change over the past half-century&quot;,&quot;author&quot;:[{&quot;family&quot;:&quot;Krumhansl&quot;,&quot;given&quot;:&quot;Kira A.&quot;,&quot;parse-names&quot;:false,&quot;dropping-particle&quot;:&quot;&quot;,&quot;non-dropping-particle&quot;:&quot;&quot;},{&quot;family&quot;:&quot;Okamoto&quot;,&quot;given&quot;:&quot;Daniel K.&quot;,&quot;parse-names&quot;:false,&quot;dropping-particle&quot;:&quot;&quot;,&quot;non-dropping-particle&quot;:&quot;&quot;},{&quot;family&quot;:&quot;Rassweiler&quot;,&quot;given&quot;:&quot;Andrew&quot;,&quot;parse-names&quot;:false,&quot;dropping-particle&quot;:&quot;&quot;,&quot;non-dropping-particle&quot;:&quot;&quot;},{&quot;family&quot;:&quot;Novak&quot;,&quot;given&quot;:&quot;Mark&quot;,&quot;parse-names&quot;:false,&quot;dropping-particle&quot;:&quot;&quot;,&quot;non-dropping-particle&quot;:&quot;&quot;},{&quot;family&quot;:&quot;Bolton&quot;,&quot;given&quot;:&quot;John J.&quot;,&quot;parse-names&quot;:false,&quot;dropping-particle&quot;:&quot;&quot;,&quot;non-dropping-particle&quot;:&quot;&quot;},{&quot;family&quot;:&quot;Cavanaugh&quot;,&quot;given&quot;:&quot;Kyle C.&quot;,&quot;parse-names&quot;:false,&quot;dropping-particle&quot;:&quot;&quot;,&quot;non-dropping-particle&quot;:&quot;&quot;},{&quot;family&quot;:&quot;Connell&quot;,&quot;given&quot;:&quot;Sean D.&quot;,&quot;parse-names&quot;:false,&quot;dropping-particle&quot;:&quot;&quot;,&quot;non-dropping-particle&quot;:&quot;&quot;},{&quot;family&quot;:&quot;Johnson&quot;,&quot;given&quot;:&quot;Craig R.&quot;,&quot;parse-names&quot;:false,&quot;dropping-particle&quot;:&quot;&quot;,&quot;non-dropping-particle&quot;:&quot;&quot;},{&quot;family&quot;:&quot;Konar&quot;,&quot;given&quot;:&quot;Brenda&quot;,&quot;parse-names&quot;:false,&quot;dropping-particle&quot;:&quot;&quot;,&quot;non-dropping-particle&quot;:&quot;&quot;},{&quot;family&quot;:&quot;Ling&quot;,&quot;given&quot;:&quot;Scott D.&quot;,&quot;parse-names&quot;:false,&quot;dropping-particle&quot;:&quot;&quot;,&quot;non-dropping-particle&quot;:&quot;&quot;},{&quot;family&quot;:&quot;Micheli&quot;,&quot;given&quot;:&quot;Fiorenza&quot;,&quot;parse-names&quot;:false,&quot;dropping-particle&quot;:&quot;&quot;,&quot;non-dropping-particle&quot;:&quot;&quot;},{&quot;family&quot;:&quot;Norderhaug&quot;,&quot;given&quot;:&quot;Kjell M.&quot;,&quot;parse-names&quot;:false,&quot;dropping-particle&quot;:&quot;&quot;,&quot;non-dropping-particle&quot;:&quot;&quot;},{&quot;family&quot;:&quot;Pérez-Matus&quot;,&quot;given&quot;:&quot;Alejandro&quot;,&quot;parse-names&quot;:false,&quot;dropping-particle&quot;:&quot;&quot;,&quot;non-dropping-particle&quot;:&quot;&quot;},{&quot;family&quot;:&quot;Sousa-Pinto&quot;,&quot;given&quot;:&quot;Isabel&quot;,&quot;parse-names&quot;:false,&quot;dropping-particle&quot;:&quot;&quot;,&quot;non-dropping-particle&quot;:&quot;&quot;},{&quot;family&quot;:&quot;Reed&quot;,&quot;given&quot;:&quot;Daniel C.&quot;,&quot;parse-names&quot;:false,&quot;dropping-particle&quot;:&quot;&quot;,&quot;non-dropping-particle&quot;:&quot;&quot;},{&quot;family&quot;:&quot;Salomon&quot;,&quot;given&quot;:&quot;Anne K.&quot;,&quot;parse-names&quot;:false,&quot;dropping-particle&quot;:&quot;&quot;,&quot;non-dropping-particle&quot;:&quot;&quot;},{&quot;family&quot;:&quot;Shears&quot;,&quot;given&quot;:&quot;Nick T.&quot;,&quot;parse-names&quot;:false,&quot;dropping-particle&quot;:&quot;&quot;,&quot;non-dropping-particle&quot;:&quot;&quot;},{&quot;family&quot;:&quot;Wernberg&quot;,&quot;given&quot;:&quot;Thomas&quot;,&quot;parse-names&quot;:false,&quot;dropping-particle&quot;:&quot;&quot;,&quot;non-dropping-particle&quot;:&quot;&quot;},{&quot;family&quot;:&quot;Anderson&quot;,&quot;given&quot;:&quot;Robert J.&quot;,&quot;parse-names&quot;:false,&quot;dropping-particle&quot;:&quot;&quot;,&quot;non-dropping-particle&quot;:&quot;&quot;},{&quot;family&quot;:&quot;Barrett&quot;,&quot;given&quot;:&quot;Nevell S.&quot;,&quot;parse-names&quot;:false,&quot;dropping-particle&quot;:&quot;&quot;,&quot;non-dropping-particle&quot;:&quot;&quot;},{&quot;family&quot;:&quot;Buschmann&quot;,&quot;given&quot;:&quot;Alejandro H.&quot;,&quot;parse-names&quot;:false,&quot;dropping-particle&quot;:&quot;&quot;,&quot;non-dropping-particle&quot;:&quot;&quot;},{&quot;family&quot;:&quot;Carr&quot;,&quot;given&quot;:&quot;Mark H.&quot;,&quot;parse-names&quot;:false,&quot;dropping-particle&quot;:&quot;&quot;,&quot;non-dropping-particle&quot;:&quot;&quot;},{&quot;family&quot;:&quot;Caselle&quot;,&quot;given&quot;:&quot;Jennifer E.&quot;,&quot;parse-names&quot;:false,&quot;dropping-particle&quot;:&quot;&quot;,&quot;non-dropping-particle&quot;:&quot;&quot;},{&quot;family&quot;:&quot;Derrien-Courtel&quot;,&quot;given&quot;:&quot;Sandrine&quot;,&quot;parse-names&quot;:false,&quot;dropping-particle&quot;:&quot;&quot;,&quot;non-dropping-particle&quot;:&quot;&quot;},{&quot;family&quot;:&quot;Edgar&quot;,&quot;given&quot;:&quot;Graham J.&quot;,&quot;parse-names&quot;:false,&quot;dropping-particle&quot;:&quot;&quot;,&quot;non-dropping-particle&quot;:&quot;&quot;},{&quot;family&quot;:&quot;Edwards&quot;,&quot;given&quot;:&quot;Matt&quot;,&quot;parse-names&quot;:false,&quot;dropping-particle&quot;:&quot;&quot;,&quot;non-dropping-particle&quot;:&quot;&quot;},{&quot;family&quot;:&quot;Estes&quot;,&quot;given&quot;:&quot;James A.&quot;,&quot;parse-names&quot;:false,&quot;dropping-particle&quot;:&quot;&quot;,&quot;non-dropping-particle&quot;:&quot;&quot;},{&quot;family&quot;:&quot;Goodwin&quot;,&quot;given&quot;:&quot;Claire&quot;,&quot;parse-names&quot;:false,&quot;dropping-particle&quot;:&quot;&quot;,&quot;non-dropping-particle&quot;:&quot;&quot;},{&quot;family&quot;:&quot;Kenner&quot;,&quot;given&quot;:&quot;Michael C.&quot;,&quot;parse-names&quot;:false,&quot;dropping-particle&quot;:&quot;&quot;,&quot;non-dropping-particle&quot;:&quot;&quot;},{&quot;family&quot;:&quot;Kushner&quot;,&quot;given&quot;:&quot;David J.&quot;,&quot;parse-names&quot;:false,&quot;dropping-particle&quot;:&quot;&quot;,&quot;non-dropping-particle&quot;:&quot;&quot;},{&quot;family&quot;:&quot;Moy&quot;,&quot;given&quot;:&quot;Frithjof E.&quot;,&quot;parse-names&quot;:false,&quot;dropping-particle&quot;:&quot;&quot;,&quot;non-dropping-particle&quot;:&quot;&quot;},{&quot;family&quot;:&quot;Nunn&quot;,&quot;given&quot;:&quot;Julia&quot;,&quot;parse-names&quot;:false,&quot;dropping-particle&quot;:&quot;&quot;,&quot;non-dropping-particle&quot;:&quot;&quot;},{&quot;family&quot;:&quot;Steneck&quot;,&quot;given&quot;:&quot;Robert S.&quot;,&quot;parse-names&quot;:false,&quot;dropping-particle&quot;:&quot;&quot;,&quot;non-dropping-particle&quot;:&quot;&quot;},{&quot;family&quot;:&quot;Vásquez&quot;,&quot;given&quot;:&quot;Julio&quot;,&quot;parse-names&quot;:false,&quot;dropping-particle&quot;:&quot;&quot;,&quot;non-dropping-particle&quot;:&quot;&quot;},{&quot;family&quot;:&quot;Watson&quot;,&quot;given&quot;:&quot;Jane&quot;,&quot;parse-names&quot;:false,&quot;dropping-particle&quot;:&quot;&quot;,&quot;non-dropping-particle&quot;:&quot;&quot;},{&quot;family&quot;:&quot;Witman&quot;,&quot;given&quot;:&quot;Jon D.&quot;,&quot;parse-names&quot;:false,&quot;dropping-particle&quot;:&quot;&quot;,&quot;non-dropping-particle&quot;:&quot;&quot;},{&quot;family&quot;:&quot;Byrnes&quot;,&quot;given&quot;:&quot;Jarrett E. K.&quot;,&quot;parse-names&quot;:false,&quot;dropping-particle&quot;:&quot;&quot;,&quot;non-dropping-particle&quot;:&quot;&quot;}],&quot;container-title&quot;:&quot;Proceedings of the National Academy of Sciences&quot;,&quot;DOI&quot;:&quot;10.1073/pnas.1606102113&quot;,&quot;ISBN&quot;:&quot;1385-1101&quot;,&quot;ISSN&quot;:&quot;0027-8424&quot;,&quot;PMID&quot;:&quot;27849580&quot;,&quot;URL&quot;:&quot;http://www.pnas.org/lookup/doi/10.1073/pnas.1606102113&quot;,&quot;issued&quot;:{&quot;date-parts&quot;:[[2016]]},&quot;page&quot;:&quot;13785-13790&quot;,&quot;abstract&quot;:&quot;Kelp forests (Order Laminariales) form key biogenic habitats in coastal regions of temperate and Arctic seas worldwide, providing ecosystem services valued in the range of billions of dollars annually. Although local evidence suggests that kelp forests are increasingly threatened by a variety of stressors, no comprehen-sive global analysis of change in kelp abundances currently exists. Here, we build and analyze a global database of kelp time series spanning the past half-century to assess regional and global trends in kelp abundances. We detected a high degree of geo-graphic variation in trends, with regional variability in the di-rection and magnitude of change far exceeding a small global average decline (instantaneous rate of change = −0.018 y −1). Our analysis identified declines in 38% of ecoregions for which there are data (−0.015 to −0.18 y −1), increases in 27% of ecoregions (0.015 to 0.11 y −1), and no detectable change in 35% of ecore-gions. These spatially variable trajectories reflected regional dif-ferences in the drivers of change, uncertainty in some regions owing to poor spatial and temporal data coverage, and the dy-namic nature of kelp populations. We conclude that although global drivers could be affecting kelp forests at multiple scales, local stressors and regional variation in the effects of these drivers dominate kelp dynamics, in contrast to many other marine and terrestrial foundation species. kelp forest | Laminariales | global change | climate change | coastal ecosystems A ssessing ecosystem change on a global scale has been in-strumental in highlighting the magnitude of human impacts on natural ecosystems. For example, awareness of global declines in fish populations (1), coral reefs (2), and tropical rainforests (3) has substantially increased public interest and subsequent polit-ical motivation for environmental conservation. In some cases, global assessments have highlighted complex patterns of change (4, 5), which often reflect variable trajectories among regions (4). Significance Kelp forests support diverse and productive ecological communities throughout temperate and arctic regions world-wide, providing numerous ecosystem services to humans. Lit-erature suggests that kelp forests are increasingly threatened by a variety of human impacts, including climate change, overfishing, and direct harvest. We provide the first globally comprehensive analysis of kelp forest change over the past 50 y, identifying a high degree of variation in the magnitude and direction of change across the geographic range of kelps. These results suggest region-specific responses to global change, with local drivers playing an important role in driving patterns of kelp abundance. Increased monitoring aimed at un-derstanding regional kelp forest dynamics is likely to prove most effective for the adaptive management of these important ecosystems. Data deposition: The global database of kelp abundance time series has been published on the Kelp Ecosystem Ecology Network website (www.kelpecosystems.org/data/), and on the Temperate Reef Base website (temperatereefbase.imas.utas.edu.au/portal/search? uuid=ecbe5cc3-3fbf-4569-b5e8-07c2201fcb9c). All data processing, analysis, and visualiza-tion R code have been made available via GitHub (https://github.com/kelpecosystems/ global_kelp_time_series).&quot;,&quot;issue&quot;:&quot;48&quot;,&quot;volume&quot;:&quot;113&quot;,&quot;container-title-short&quot;:&quot;&quot;},&quot;isTemporary&quot;:false}]},{&quot;citationID&quot;:&quot;MENDELEY_CITATION_6504d4b0-ad8a-4f13-8ef2-b71b456097d4&quot;,&quot;properties&quot;:{&quot;noteIndex&quot;:0},&quot;isEdited&quot;:false,&quot;manualOverride&quot;:{&quot;isManuallyOverridden&quot;:false,&quot;citeprocText&quot;:&quot;(Hamilton et al., 2022)&quot;,&quot;manualOverrideText&quot;:&quot;&quot;},&quot;citationTag&quot;:&quot;MENDELEY_CITATION_v3_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&quot;,&quot;citationItems&quot;:[{&quot;id&quot;:&quot;ab35ae7f-4269-30e5-a66f-02a82bbaa666&quot;,&quot;itemData&quot;:{&quot;type&quot;:&quot;article-journal&quot;,&quot;id&quot;:&quot;ab35ae7f-4269-30e5-a66f-02a82bbaa666&quot;,&quot;title&quot;:&quot;Ecosystem-based management for kelp forest ecosystems&quot;,&quot;author&quot;:[{&quot;family&quot;:&quot;Hamilton&quot;,&quot;given&quot;:&quot;Sara L.&quot;,&quot;parse-names&quot;:false,&quot;dropping-particle&quot;:&quot;&quot;,&quot;non-dropping-particle&quot;:&quot;&quot;},{&quot;family&quot;:&quot;Gleason&quot;,&quot;given&quot;:&quot;Mary G.&quot;,&quot;parse-names&quot;:false,&quot;dropping-particle&quot;:&quot;&quot;,&quot;non-dropping-particle&quot;:&quot;&quot;},{&quot;family&quot;:&quot;Godoy&quot;,&quot;given&quot;:&quot;Natalio&quot;,&quot;parse-names&quot;:false,&quot;dropping-particle&quot;:&quot;&quot;,&quot;non-dropping-particle&quot;:&quot;&quot;},{&quot;family&quot;:&quot;Eddy&quot;,&quot;given&quot;:&quot;Norah&quot;,&quot;parse-names&quot;:false,&quot;dropping-particle&quot;:&quot;&quot;,&quot;non-dropping-particle&quot;:&quot;&quot;},{&quot;family&quot;:&quot;Grorud-Colvert&quot;,&quot;given&quot;:&quot;Kirsten&quot;,&quot;parse-names&quot;:false,&quot;dropping-particle&quot;:&quot;&quot;,&quot;non-dropping-particle&quot;:&quot;&quot;}],&quot;container-title&quot;:&quot;Marine Policy&quot;,&quot;container-title-short&quot;:&quot;Mar Policy&quot;,&quot;DOI&quot;:&quot;10.1016/j.marpol.2021.104919&quot;,&quot;ISSN&quot;:&quot;0308597X&quot;,&quot;issued&quot;:{&quot;date-parts&quot;:[[2022,2,1]]},&quot;abstract&quot;:&quot;Kelp forests line a quarter of the world's coastlines and provide diverse ecosystem services. While kelps are a harvested resource themselves, they are also foundation species that form the basis of productive ecosystems. Globally, kelps are threatened by a variety of anthropogenic impacts, including overharvesting, overgrazing, invasive species, poor water quality, and the direct and indirect effects of climate change. To address these threats and preserve the services provided by these foundation species, we show that Ecosystem-Based Management (EBM) approaches are well-suited for kelp forest management. To define and illustrate key EBM-inspired approaches for kelp forest management and conservation, we combined key concepts from the EBM literature, the literature on the biology and ecology of kelp forests, and primary information we gathered on case studies of ongoing kelp forest management at regional levels in British Columbia (Canada), California (United States), and northern Chile. Using these three sources of information, we identify six key principles for kelp forest EBM: 1) monitoring at biologically relevant temporal and spatial scales, 2) assessing and addressing cumulative impacts, 3) managing across spatial and institutional scales, 4) co-management with users, 5) employing rapid adaptive management and/or the precautionary principle, and 6) managing food web connections. We explore and illustrate these principles using examples from multiple regions to provide concrete guidance on EBM-inspired strategies that are likely to improve kelp forest management outcomes.&quot;,&quot;publisher&quot;:&quot;Elsevier Ltd&quot;,&quot;volume&quot;:&quot;136&quot;},&quot;isTemporary&quot;:false}]},{&quot;citationID&quot;:&quot;MENDELEY_CITATION_510cba3b-8333-4e1b-9ee4-09a6bb3e63cf&quot;,&quot;properties&quot;:{&quot;noteIndex&quot;:0},&quot;isEdited&quot;:false,&quot;manualOverride&quot;:{&quot;isManuallyOverridden&quot;:false,&quot;citeprocText&quot;:&quot;(Fox et al., 2023)&quot;,&quot;manualOverrideText&quot;:&quot;&quot;},&quot;citationTag&quot;:&quot;MENDELEY_CITATION_v3_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&quot;,&quot;citationItems&quot;:[{&quot;id&quot;:&quot;65cf60e3-8355-3868-b744-42311e04eec3&quot;,&quot;itemData&quot;:{&quot;type&quot;:&quot;book&quot;,&quot;id&quot;:&quot;65cf60e3-8355-3868-b744-42311e04eec3&quot;,&quot;title&quot;:&quot;car: Companion to Applied Regression&quot;,&quot;author&quot;:[{&quot;family&quot;:&quot;Fox&quot;,&quot;given&quot;:&quot;John&quot;,&quot;parse-names&quot;:false,&quot;dropping-particle&quot;:&quot;&quot;,&quot;non-dropping-particle&quot;:&quot;&quot;},{&quot;family&quot;:&quot;Weisberg&quot;,&quot;given&quot;:&quot;Sanford&quot;,&quot;parse-names&quot;:false,&quot;dropping-particle&quot;:&quot;&quot;,&quot;non-dropping-particle&quot;:&quot;&quot;},{&quot;family&quot;:&quot;Price&quot;,&quot;given&quot;:&quot;Brad&quot;,&quot;parse-names&quot;:false,&quot;dropping-particle&quot;:&quot;&quot;,&quot;non-dropping-particle&quot;:&quot;&quot;}],&quot;URL&quot;:&quot;https://CRAN.R-project.org/package=car&quot;,&quot;issued&quot;:{&quot;date-parts&quot;:[[2023]]},&quot;container-title-short&quot;:&quot;&quot;},&quot;isTemporary&quot;:false}]},{&quot;citationID&quot;:&quot;MENDELEY_CITATION_791d09cc-eab1-40c0-82b5-76dd05f04eb4&quot;,&quot;properties&quot;:{&quot;noteIndex&quot;:0},&quot;isEdited&quot;:false,&quot;manualOverride&quot;:{&quot;isManuallyOverridden&quot;:false,&quot;citeprocText&quot;:&quot;(R Core Team, 2023)&quot;,&quot;manualOverrideText&quot;:&quot;&quot;},&quot;citationTag&quot;:&quot;MENDELEY_CITATION_v3_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&quot;,&quot;citationItems&quot;:[{&quot;id&quot;:&quot;68f6be31-8beb-3f94-9d42-f46922da478f&quot;,&quot;itemData&quot;:{&quot;type&quot;:&quot;book&quot;,&quot;id&quot;:&quot;68f6be31-8beb-3f94-9d42-f46922da478f&quot;,&quot;title&quot;:&quot;R: A Language and Environment for Statistical Computing&quot;,&quot;author&quot;:[{&quot;family&quot;:&quot;R Core Team&quot;,&quot;given&quot;:&quot;&quot;,&quot;parse-names&quot;:false,&quot;dropping-particle&quot;:&quot;&quot;,&quot;non-dropping-particle&quot;:&quot;&quot;}],&quot;URL&quot;:&quot;https://www.R-project.org/&quot;,&quot;issued&quot;:{&quot;date-parts&quot;:[[2023]]},&quot;publisher&quot;:&quot;R Foundation for Statistical Computing&quot;},&quot;isTemporary&quot;:false}]},{&quot;citationID&quot;:&quot;MENDELEY_CITATION_6819c128-5f86-4d49-9544-6dffda76fd24&quot;,&quot;properties&quot;:{&quot;noteIndex&quot;:0},&quot;isEdited&quot;:false,&quot;manualOverride&quot;:{&quot;isManuallyOverridden&quot;:false,&quot;citeprocText&quot;:&quot;(Brooks et al., 2023)&quot;,&quot;manualOverrideText&quot;:&quot;&quot;},&quot;citationTag&quot;:&quot;MENDELEY_CITATION_v3_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&quot;,&quot;citationItems&quot;:[{&quot;id&quot;:&quot;110e48cc-d70d-3e07-8435-90e81b8d991f&quot;,&quot;itemData&quot;:{&quot;type&quot;:&quot;book&quot;,&quot;id&quot;:&quot;110e48cc-d70d-3e07-8435-90e81b8d991f&quot;,&quot;title&quot;:&quot;glmmTMB Balances Speed and Flexibility Among Packages for Zero-inflate\nd Generalized Linear Mixed Modeling&quot;,&quot;author&quot;:[{&quot;family&quot;:&quot;Brooks&quot;,&quot;given&quot;:&quot;Mollie E&quot;,&quot;parse-names&quot;:false,&quot;dropping-particle&quot;:&quot;&quot;,&quot;non-dropping-particle&quot;:&quot;&quot;},{&quot;family&quot;:&quot;Kristensen&quot;,&quot;given&quot;:&quot;Kasper&quot;,&quot;parse-names&quot;:false,&quot;dropping-particle&quot;:&quot;&quot;,&quot;non-dropping-particle&quot;:&quot;&quot;},{&quot;family&quot;:&quot;Benthem&quot;,&quot;given&quot;:&quot;Koen J&quot;,&quot;parse-names&quot;:false,&quot;dropping-particle&quot;:&quot;&quot;,&quot;non-dropping-particle&quot;:&quot;van&quot;},{&quot;family&quot;:&quot;Magnusson&quot;,&quot;given&quot;:&quot;Arni&quot;,&quot;parse-names&quot;:false,&quot;dropping-particle&quot;:&quot;&quot;,&quot;non-dropping-particle&quot;:&quot;&quot;},{&quot;family&quot;:&quot;Berg&quot;,&quot;given&quot;:&quot;Casper W&quot;,&quot;parse-names&quot;:false,&quot;dropping-particle&quot;:&quot;&quot;,&quot;non-dropping-particle&quot;:&quot;&quot;},{&quot;family&quot;:&quot;Nielsen&quot;,&quot;given&quot;:&quot;Anders&quot;,&quot;parse-names&quot;:false,&quot;dropping-particle&quot;:&quot;&quot;,&quot;non-dropping-particle&quot;:&quot;&quot;},{&quot;family&quot;:&quot;Skaug&quot;,&quot;given&quot;:&quot;Hans J&quot;,&quot;parse-names&quot;:false,&quot;dropping-particle&quot;:&quot;&quot;,&quot;non-dropping-particle&quot;:&quot;&quot;},{&quot;family&quot;:&quot;Maechler&quot;,&quot;given&quot;:&quot;Martin&quot;,&quot;parse-names&quot;:false,&quot;dropping-particle&quot;:&quot;&quot;,&quot;non-dropping-particle&quot;:&quot;&quot;},{&quot;family&quot;:&quot;Bolker&quot;,&quot;given&quot;:&quot;Benjamin M&quot;,&quot;parse-names&quot;:false,&quot;dropping-particle&quot;:&quot;&quot;,&quot;non-dropping-particle&quot;:&quot;&quot;}],&quot;container-title&quot;:&quot;The R Journal&quot;,&quot;container-title-short&quot;:&quot;R J&quot;,&quot;DOI&quot;:&quot;10.32614/RJ-2017-066&quot;,&quot;issued&quot;:{&quot;date-parts&quot;:[[2023]]},&quot;issue&quot;:&quot;2&quot;},&quot;isTemporary&quot;:false}]},{&quot;citationID&quot;:&quot;MENDELEY_CITATION_6376ddd4-8d8b-4752-b170-f6dca757eca7&quot;,&quot;properties&quot;:{&quot;noteIndex&quot;:0},&quot;isEdited&quot;:false,&quot;manualOverride&quot;:{&quot;isManuallyOverridden&quot;:false,&quot;citeprocText&quot;:&quot;(R Core Team, 2023)&quot;,&quot;manualOverrideText&quot;:&quot;&quot;},&quot;citationTag&quot;:&quot;MENDELEY_CITATION_v3_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&quot;,&quot;citationItems&quot;:[{&quot;id&quot;:&quot;68f6be31-8beb-3f94-9d42-f46922da478f&quot;,&quot;itemData&quot;:{&quot;type&quot;:&quot;book&quot;,&quot;id&quot;:&quot;68f6be31-8beb-3f94-9d42-f46922da478f&quot;,&quot;title&quot;:&quot;R: A Language and Environment for Statistical Computing&quot;,&quot;author&quot;:[{&quot;family&quot;:&quot;R Core Team&quot;,&quot;given&quot;:&quot;&quot;,&quot;parse-names&quot;:false,&quot;dropping-particle&quot;:&quot;&quot;,&quot;non-dropping-particle&quot;:&quot;&quot;}],&quot;URL&quot;:&quot;https://www.R-project.org/&quot;,&quot;issued&quot;:{&quot;date-parts&quot;:[[2023]]},&quot;publisher&quot;:&quot;R Foundation for Statistical Computing&quot;},&quot;isTemporary&quot;:false}]},{&quot;citationID&quot;:&quot;MENDELEY_CITATION_d4492e2d-e2f3-4836-93e9-46ff00296b79&quot;,&quot;properties&quot;:{&quot;noteIndex&quot;:0},&quot;isEdited&quot;:false,&quot;manualOverride&quot;:{&quot;isManuallyOverridden&quot;:false,&quot;citeprocText&quot;:&quot;(Fox et al., 2023)&quot;,&quot;manualOverrideText&quot;:&quot;&quot;},&quot;citationTag&quot;:&quot;MENDELEY_CITATION_v3_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&quot;,&quot;citationItems&quot;:[{&quot;id&quot;:&quot;65cf60e3-8355-3868-b744-42311e04eec3&quot;,&quot;itemData&quot;:{&quot;type&quot;:&quot;book&quot;,&quot;id&quot;:&quot;65cf60e3-8355-3868-b744-42311e04eec3&quot;,&quot;title&quot;:&quot;car: Companion to Applied Regression&quot;,&quot;author&quot;:[{&quot;family&quot;:&quot;Fox&quot;,&quot;given&quot;:&quot;John&quot;,&quot;parse-names&quot;:false,&quot;dropping-particle&quot;:&quot;&quot;,&quot;non-dropping-particle&quot;:&quot;&quot;},{&quot;family&quot;:&quot;Weisberg&quot;,&quot;given&quot;:&quot;Sanford&quot;,&quot;parse-names&quot;:false,&quot;dropping-particle&quot;:&quot;&quot;,&quot;non-dropping-particle&quot;:&quot;&quot;},{&quot;family&quot;:&quot;Price&quot;,&quot;given&quot;:&quot;Brad&quot;,&quot;parse-names&quot;:false,&quot;dropping-particle&quot;:&quot;&quot;,&quot;non-dropping-particle&quot;:&quot;&quot;}],&quot;URL&quot;:&quot;https://CRAN.R-project.org/package=car&quot;,&quot;issued&quot;:{&quot;date-parts&quot;:[[2023]]},&quot;container-title-short&quot;:&quot;&quot;},&quot;isTemporary&quot;:false}]},{&quot;citationID&quot;:&quot;MENDELEY_CITATION_8d1c28fa-1f70-4572-9083-344cfef9d36d&quot;,&quot;properties&quot;:{&quot;noteIndex&quot;:0},&quot;isEdited&quot;:false,&quot;manualOverride&quot;:{&quot;isManuallyOverridden&quot;:false,&quot;citeprocText&quot;:&quot;(R Core Team, 2023)&quot;,&quot;manualOverrideText&quot;:&quot;&quot;},&quot;citationTag&quot;:&quot;MENDELEY_CITATION_v3_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&quot;,&quot;citationItems&quot;:[{&quot;id&quot;:&quot;68f6be31-8beb-3f94-9d42-f46922da478f&quot;,&quot;itemData&quot;:{&quot;type&quot;:&quot;book&quot;,&quot;id&quot;:&quot;68f6be31-8beb-3f94-9d42-f46922da478f&quot;,&quot;title&quot;:&quot;R: A Language and Environment for Statistical Computing&quot;,&quot;author&quot;:[{&quot;family&quot;:&quot;R Core Team&quot;,&quot;given&quot;:&quot;&quot;,&quot;parse-names&quot;:false,&quot;dropping-particle&quot;:&quot;&quot;,&quot;non-dropping-particle&quot;:&quot;&quot;}],&quot;URL&quot;:&quot;https://www.R-project.org/&quot;,&quot;issued&quot;:{&quot;date-parts&quot;:[[2023]]},&quot;publisher&quot;:&quot;R Foundation for Statistical Computing&quot;},&quot;isTemporary&quot;:false}]},{&quot;citationID&quot;:&quot;MENDELEY_CITATION_7644a884-db95-4457-9a36-5078efbfe289&quot;,&quot;properties&quot;:{&quot;noteIndex&quot;:0},&quot;isEdited&quot;:false,&quot;manualOverride&quot;:{&quot;isManuallyOverridden&quot;:false,&quot;citeprocText&quot;:&quot;(Antonakis et al., 2021)&quot;,&quot;manualOverrideText&quot;:&quot;&quot;},&quot;citationTag&quot;:&quot;MENDELEY_CITATION_v3_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&quot;,&quot;citationItems&quot;:[{&quot;id&quot;:&quot;7ee37b49-87eb-3948-809a-1cc2f04981ce&quot;,&quot;itemData&quot;:{&quot;type&quot;:&quot;article-journal&quot;,&quot;id&quot;:&quot;7ee37b49-87eb-3948-809a-1cc2f04981ce&quot;,&quot;title&quot;:&quot;On Ignoring the Random Effects Assumption in Multilevel Models: Review, Critique, and Recommendations&quot;,&quot;author&quot;:[{&quot;family&quot;:&quot;Antonakis&quot;,&quot;given&quot;:&quot;John&quot;,&quot;parse-names&quot;:false,&quot;dropping-particle&quot;:&quot;&quot;,&quot;non-dropping-particle&quot;:&quot;&quot;},{&quot;family&quot;:&quot;Bastardoz&quot;,&quot;given&quot;:&quot;Nicolas&quot;,&quot;parse-names&quot;:false,&quot;dropping-particle&quot;:&quot;&quot;,&quot;non-dropping-particle&quot;:&quot;&quot;},{&quot;family&quot;:&quot;Rönkkö&quot;,&quot;given&quot;:&quot;Mikko&quot;,&quot;parse-names&quot;:false,&quot;dropping-particle&quot;:&quot;&quot;,&quot;non-dropping-particle&quot;:&quot;&quot;}],&quot;container-title&quot;:&quot;Organizational Research Methods&quot;,&quot;container-title-short&quot;:&quot;Organ Res Methods&quot;,&quot;DOI&quot;:&quot;10.1177/1094428119877457&quot;,&quot;ISSN&quot;:&quot;15527425&quot;,&quot;issued&quot;:{&quot;date-parts&quot;:[[2021,4,1]]},&quot;page&quot;:&quot;443-483&quot;,&quot;abstract&quot;:&quot;Entities such as individuals, teams, or organizations can vary systematically from one another. Researchers typically model such data using multilevel models, assuming that the random effects are uncorrelated with the regressors. Violating this testable assumption, which is often ignored, creates an endogeneity problem thus preventing causal interpretations. Focusing on two-level models, we explain how researchers can avoid this problem by including cluster means of the Level 1 explanatory variables as controls; we explain this point conceptually and with a large-scale simulation. We further show why the common practice of centering the predictor variables is mostly unnecessary. Moreover, to examine the state of the science, we reviewed 204 randomly drawn articles from macro and micro organizational science and applied psychology journals, finding that only 106 articles—with a slightly higher proportion from macro-oriented fields—properly deal with the random effects assumption. Alarmingly, most models also failed on the usual exogeneity requirement of the regressors, leaving only 25 mostly macro-level articles that potentially reported trustworthy multilevel estimates. We offer a set of practical recommendations for researchers to model multilevel data appropriately.&quot;,&quot;publisher&quot;:&quot;SAGE Publications Inc.&quot;,&quot;issue&quot;:&quot;2&quot;,&quot;volume&quot;:&quot;24&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6234C7-1CD5-4DD9-9BB7-89726E23AC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25</Pages>
  <Words>9287</Words>
  <Characters>52939</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Isaac Rosenthal</dc:creator>
  <cp:lastModifiedBy>Jarrett Byrnes</cp:lastModifiedBy>
  <cp:revision>10</cp:revision>
  <dcterms:created xsi:type="dcterms:W3CDTF">2023-08-07T18:54:00Z</dcterms:created>
  <dcterms:modified xsi:type="dcterms:W3CDTF">2023-08-08T01:56:00Z</dcterms:modified>
</cp:coreProperties>
</file>